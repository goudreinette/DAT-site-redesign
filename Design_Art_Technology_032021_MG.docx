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74B04" w14:textId="77777777" w:rsidR="00C309D4" w:rsidRPr="00A97AAC" w:rsidRDefault="00C309D4">
      <w:pPr>
        <w:rPr>
          <w:rFonts w:ascii="Helvetica" w:hAnsi="Helvetica"/>
          <w:lang w:val="en-US"/>
        </w:rPr>
      </w:pPr>
      <w:r w:rsidRPr="00A97AAC">
        <w:rPr>
          <w:rFonts w:ascii="Helvetica" w:hAnsi="Helvetica"/>
          <w:lang w:val="en-US"/>
        </w:rPr>
        <w:t>What about DAT</w:t>
      </w:r>
    </w:p>
    <w:p w14:paraId="61C7B929" w14:textId="15375625" w:rsidR="004D46D3" w:rsidRPr="00A97AAC" w:rsidRDefault="004D46D3">
      <w:pPr>
        <w:rPr>
          <w:rFonts w:ascii="Helvetica" w:hAnsi="Helvetica"/>
          <w:b/>
          <w:bCs/>
          <w:sz w:val="32"/>
          <w:szCs w:val="32"/>
          <w:lang w:val="en-US"/>
        </w:rPr>
      </w:pPr>
      <w:r w:rsidRPr="00A97AAC">
        <w:rPr>
          <w:rFonts w:ascii="Helvetica" w:hAnsi="Helvetica"/>
          <w:b/>
          <w:bCs/>
          <w:sz w:val="32"/>
          <w:szCs w:val="32"/>
          <w:lang w:val="en-US"/>
        </w:rPr>
        <w:t xml:space="preserve">Design Art </w:t>
      </w:r>
      <w:del w:id="0" w:author="Marijke Goeting" w:date="2021-02-24T12:57:00Z">
        <w:r w:rsidRPr="00A97AAC" w:rsidDel="005C4A67">
          <w:rPr>
            <w:rFonts w:ascii="Helvetica" w:hAnsi="Helvetica"/>
            <w:b/>
            <w:bCs/>
            <w:sz w:val="32"/>
            <w:szCs w:val="32"/>
            <w:lang w:val="en-US"/>
          </w:rPr>
          <w:delText xml:space="preserve"> </w:delText>
        </w:r>
      </w:del>
      <w:r w:rsidRPr="00A97AAC">
        <w:rPr>
          <w:rFonts w:ascii="Helvetica" w:hAnsi="Helvetica"/>
          <w:b/>
          <w:bCs/>
          <w:sz w:val="32"/>
          <w:szCs w:val="32"/>
          <w:lang w:val="en-US"/>
        </w:rPr>
        <w:t>Technolog</w:t>
      </w:r>
      <w:r w:rsidR="00AC0D7B" w:rsidRPr="00A97AAC">
        <w:rPr>
          <w:rFonts w:ascii="Helvetica" w:hAnsi="Helvetica"/>
          <w:b/>
          <w:bCs/>
          <w:sz w:val="32"/>
          <w:szCs w:val="32"/>
          <w:lang w:val="en-US"/>
        </w:rPr>
        <w:t>y, your stud</w:t>
      </w:r>
      <w:r w:rsidR="00EB4DDC" w:rsidRPr="00A97AAC">
        <w:rPr>
          <w:rFonts w:ascii="Helvetica" w:hAnsi="Helvetica"/>
          <w:b/>
          <w:bCs/>
          <w:sz w:val="32"/>
          <w:szCs w:val="32"/>
          <w:lang w:val="en-US"/>
        </w:rPr>
        <w:t>y</w:t>
      </w:r>
      <w:r w:rsidR="00AC0D7B" w:rsidRPr="00A97AAC">
        <w:rPr>
          <w:rFonts w:ascii="Helvetica" w:hAnsi="Helvetica"/>
          <w:b/>
          <w:bCs/>
          <w:sz w:val="32"/>
          <w:szCs w:val="32"/>
          <w:lang w:val="en-US"/>
        </w:rPr>
        <w:t xml:space="preserve"> program?</w:t>
      </w:r>
    </w:p>
    <w:p w14:paraId="499C549C" w14:textId="0D66BBBE" w:rsidR="004D46D3" w:rsidRPr="00A97AAC" w:rsidRDefault="004D46D3" w:rsidP="00AC0D7B">
      <w:pPr>
        <w:rPr>
          <w:rFonts w:ascii="Helvetica" w:hAnsi="Helvetica"/>
          <w:lang w:val="en-US"/>
        </w:rPr>
      </w:pPr>
    </w:p>
    <w:p w14:paraId="26BE7526" w14:textId="77777777" w:rsidR="00A97AAC" w:rsidRPr="00A97AAC" w:rsidRDefault="00A97AAC" w:rsidP="00A97AAC">
      <w:pPr>
        <w:rPr>
          <w:rFonts w:ascii="Helvetica" w:hAnsi="Helvetica"/>
          <w:b/>
          <w:bCs/>
          <w:lang w:val="en-GB" w:eastAsia="nl-NL"/>
        </w:rPr>
      </w:pPr>
      <w:r w:rsidRPr="00A97AAC">
        <w:rPr>
          <w:rFonts w:ascii="Helvetica" w:hAnsi="Helvetica"/>
          <w:b/>
          <w:bCs/>
          <w:lang w:val="en-GB" w:eastAsia="nl-NL"/>
        </w:rPr>
        <w:t>Design Art Technology is a study program that operates at the intersection of design, art and technology.</w:t>
      </w:r>
    </w:p>
    <w:p w14:paraId="73A0F5CA" w14:textId="77777777" w:rsidR="00A97AAC" w:rsidRPr="00A97AAC" w:rsidRDefault="00A97AAC" w:rsidP="00A97AAC">
      <w:pPr>
        <w:rPr>
          <w:rFonts w:ascii="Helvetica" w:hAnsi="Helvetica"/>
          <w:b/>
          <w:bCs/>
          <w:lang w:val="en-GB" w:eastAsia="nl-NL"/>
        </w:rPr>
      </w:pPr>
    </w:p>
    <w:p w14:paraId="01022F10" w14:textId="77777777" w:rsidR="00A97AAC" w:rsidRPr="00A97AAC" w:rsidRDefault="00A97AAC" w:rsidP="00A97AAC">
      <w:pPr>
        <w:rPr>
          <w:rFonts w:ascii="Helvetica" w:hAnsi="Helvetica"/>
          <w:b/>
          <w:bCs/>
          <w:lang w:val="en-GB" w:eastAsia="nl-NL"/>
        </w:rPr>
      </w:pPr>
      <w:r w:rsidRPr="00A97AAC">
        <w:rPr>
          <w:rFonts w:ascii="Helvetica" w:hAnsi="Helvetica"/>
          <w:b/>
          <w:bCs/>
          <w:lang w:val="en-GB" w:eastAsia="nl-NL"/>
        </w:rPr>
        <w:t>Our world is increasingly characterised by digital technology: from physical devices such as computers, smartphones, screens and robots to invisible systems that enable our communication such as the internet, data, software, algorithms and artificial intelligence. This technology has a profound impact on our society and our lives. Social media are changing how we represent ourselves and communicate with others. Algorithms influence which information we can and cannot see. Displays and smart technology are changing our behaviour and our environment. Robots and artificial intelligence are even changing what it means to be human.</w:t>
      </w:r>
    </w:p>
    <w:p w14:paraId="4BD422D9" w14:textId="77777777" w:rsidR="00A97AAC" w:rsidRPr="00A97AAC" w:rsidRDefault="00A97AAC" w:rsidP="00A97AAC">
      <w:pPr>
        <w:rPr>
          <w:rFonts w:ascii="Helvetica" w:hAnsi="Helvetica"/>
          <w:b/>
          <w:bCs/>
          <w:lang w:val="en-GB" w:eastAsia="nl-NL"/>
        </w:rPr>
      </w:pPr>
    </w:p>
    <w:p w14:paraId="2449B4DA" w14:textId="77777777" w:rsidR="00A97AAC" w:rsidRPr="00A97AAC" w:rsidRDefault="00A97AAC" w:rsidP="00A97AAC">
      <w:pPr>
        <w:rPr>
          <w:rFonts w:ascii="Helvetica" w:hAnsi="Helvetica"/>
          <w:lang w:val="en-GB" w:eastAsia="nl-NL"/>
        </w:rPr>
      </w:pPr>
      <w:r w:rsidRPr="00A97AAC">
        <w:rPr>
          <w:rFonts w:ascii="Helvetica" w:hAnsi="Helvetica"/>
          <w:lang w:val="en-GB" w:eastAsia="nl-NL"/>
        </w:rPr>
        <w:t>At Design Art Technology students are challenged to reflect on these changes. They learn to shape our technological world in an innovative and artistic way, and use technology for their own artistic expression. By experimenting with new techniques, investigating how our perception changes, and exploring the problems and possibilities of our digital culture, they respond to current questions from society. The program invites students to ask critical questions – sometimes questions that have not been asked before – and to make people think through their work. As a result, they actively contribute to new creative visions of the future.</w:t>
      </w:r>
    </w:p>
    <w:p w14:paraId="3AABE237" w14:textId="77777777" w:rsidR="00A97AAC" w:rsidRPr="00A97AAC" w:rsidRDefault="00A97AAC" w:rsidP="00A97AAC">
      <w:pPr>
        <w:rPr>
          <w:rFonts w:ascii="Helvetica" w:hAnsi="Helvetica"/>
          <w:lang w:val="en-GB" w:eastAsia="nl-NL"/>
        </w:rPr>
      </w:pPr>
    </w:p>
    <w:p w14:paraId="6F123BB5" w14:textId="77777777" w:rsidR="00A97AAC" w:rsidRPr="00A97AAC" w:rsidRDefault="00A97AAC" w:rsidP="00A97AAC">
      <w:pPr>
        <w:rPr>
          <w:rFonts w:ascii="Helvetica" w:hAnsi="Helvetica"/>
          <w:lang w:val="en-GB" w:eastAsia="nl-NL"/>
        </w:rPr>
      </w:pPr>
      <w:r w:rsidRPr="00A97AAC">
        <w:rPr>
          <w:rFonts w:ascii="Helvetica" w:hAnsi="Helvetica"/>
          <w:lang w:val="en-GB" w:eastAsia="nl-NL"/>
        </w:rPr>
        <w:t>Design Art Technology trains a wide spectrum of makers; from designers to autonomous artists. The program focusses on learning to deal with the complexity of our media-technological landscape – in a technical, aesthetic, sociocultural and political sense. As designers and artists, the students of Design Art Technology know how to convert this complexity into critical reflections on, new imaginations of and alternative applications for technological media. They design interactive systems that can take many forms: from websites, videos, (data) visualisations, apps, games and wearables to virtual worlds, machines, instruments and interactive installations. Design Art Technology is therefore a unique study program that challenges its students to shape our new world.</w:t>
      </w:r>
    </w:p>
    <w:p w14:paraId="298985E4" w14:textId="77777777" w:rsidR="00A97AAC" w:rsidRPr="00A97AAC" w:rsidRDefault="00A97AAC" w:rsidP="00A97AAC">
      <w:pPr>
        <w:rPr>
          <w:rFonts w:ascii="Helvetica" w:hAnsi="Helvetica"/>
          <w:lang w:val="en-GB"/>
        </w:rPr>
      </w:pPr>
    </w:p>
    <w:p w14:paraId="7EB1E0C0" w14:textId="4BA2FC44" w:rsidR="00C309D4" w:rsidRPr="00A97AAC" w:rsidRDefault="00C309D4" w:rsidP="00A97AAC">
      <w:pPr>
        <w:rPr>
          <w:rFonts w:ascii="Helvetica" w:hAnsi="Helvetica" w:cstheme="minorHAnsi"/>
          <w:color w:val="202124"/>
          <w:lang w:val="en" w:eastAsia="nl-NL"/>
        </w:rPr>
      </w:pPr>
    </w:p>
    <w:p w14:paraId="46B49A4A" w14:textId="6BEA21E3" w:rsidR="00DE62A3" w:rsidRPr="00A97AAC" w:rsidRDefault="00DE62A3" w:rsidP="00AC0D7B">
      <w:pPr>
        <w:rPr>
          <w:rFonts w:ascii="Helvetica" w:eastAsia="Times New Roman" w:hAnsi="Helvetica" w:cstheme="minorHAnsi"/>
          <w:b/>
          <w:bCs/>
          <w:color w:val="202124"/>
          <w:lang w:val="en" w:eastAsia="nl-NL"/>
        </w:rPr>
      </w:pPr>
      <w:del w:id="1" w:author="Marijke Goeting" w:date="2021-02-24T12:58:00Z">
        <w:r w:rsidRPr="00A97AAC" w:rsidDel="00057B10">
          <w:rPr>
            <w:rFonts w:ascii="Helvetica" w:eastAsia="Times New Roman" w:hAnsi="Helvetica" w:cstheme="minorHAnsi"/>
            <w:b/>
            <w:bCs/>
            <w:color w:val="202124"/>
            <w:lang w:val="en" w:eastAsia="nl-NL"/>
          </w:rPr>
          <w:delText>Design Art Technology projects</w:delText>
        </w:r>
      </w:del>
      <w:ins w:id="2" w:author="Marijke Goeting" w:date="2021-02-24T12:58:00Z">
        <w:r w:rsidR="00057B10">
          <w:rPr>
            <w:rFonts w:ascii="Helvetica" w:eastAsia="Times New Roman" w:hAnsi="Helvetica" w:cstheme="minorHAnsi"/>
            <w:b/>
            <w:bCs/>
            <w:color w:val="202124"/>
            <w:lang w:val="en" w:eastAsia="nl-NL"/>
          </w:rPr>
          <w:t>Student work</w:t>
        </w:r>
      </w:ins>
    </w:p>
    <w:p w14:paraId="1F926FBC" w14:textId="7367D5F6" w:rsidR="00C309D4" w:rsidRPr="00A97AAC" w:rsidRDefault="009D6280" w:rsidP="0012608F">
      <w:pPr>
        <w:rPr>
          <w:rFonts w:ascii="Helvetica" w:eastAsia="Times New Roman" w:hAnsi="Helvetica" w:cstheme="minorHAnsi"/>
          <w:color w:val="202124"/>
          <w:lang w:val="en" w:eastAsia="nl-NL"/>
        </w:rPr>
      </w:pPr>
      <w:r w:rsidRPr="00A97AAC">
        <w:rPr>
          <w:rFonts w:ascii="Helvetica" w:eastAsia="Times New Roman" w:hAnsi="Helvetica" w:cstheme="minorHAnsi"/>
          <w:color w:val="202124"/>
          <w:lang w:val="en" w:eastAsia="nl-NL"/>
        </w:rPr>
        <w:t>Wit</w:t>
      </w:r>
      <w:r w:rsidR="00EB4DDC" w:rsidRPr="00A97AAC">
        <w:rPr>
          <w:rFonts w:ascii="Helvetica" w:eastAsia="Times New Roman" w:hAnsi="Helvetica" w:cstheme="minorHAnsi"/>
          <w:color w:val="202124"/>
          <w:lang w:val="en" w:eastAsia="nl-NL"/>
        </w:rPr>
        <w:t>h</w:t>
      </w:r>
      <w:r w:rsidRPr="00A97AAC">
        <w:rPr>
          <w:rFonts w:ascii="Helvetica" w:eastAsia="Times New Roman" w:hAnsi="Helvetica" w:cstheme="minorHAnsi"/>
          <w:color w:val="202124"/>
          <w:lang w:val="en" w:eastAsia="nl-NL"/>
        </w:rPr>
        <w:t>in the department</w:t>
      </w:r>
      <w:r w:rsidR="00DE62A3" w:rsidRPr="00A97AAC">
        <w:rPr>
          <w:rFonts w:ascii="Helvetica" w:eastAsia="Times New Roman" w:hAnsi="Helvetica" w:cstheme="minorHAnsi"/>
          <w:color w:val="202124"/>
          <w:lang w:val="en" w:eastAsia="nl-NL"/>
        </w:rPr>
        <w:t>,</w:t>
      </w:r>
      <w:r w:rsidRPr="00A97AAC">
        <w:rPr>
          <w:rFonts w:ascii="Helvetica" w:eastAsia="Times New Roman" w:hAnsi="Helvetica" w:cstheme="minorHAnsi"/>
          <w:color w:val="202124"/>
          <w:lang w:val="en" w:eastAsia="nl-NL"/>
        </w:rPr>
        <w:t xml:space="preserve"> students develop their projects </w:t>
      </w:r>
      <w:ins w:id="3" w:author="Marijke Goeting" w:date="2021-02-24T12:58:00Z">
        <w:r w:rsidR="00057B10">
          <w:rPr>
            <w:rFonts w:ascii="Helvetica" w:eastAsia="Times New Roman" w:hAnsi="Helvetica" w:cstheme="minorHAnsi"/>
            <w:color w:val="202124"/>
            <w:lang w:val="en" w:eastAsia="nl-NL"/>
          </w:rPr>
          <w:t xml:space="preserve">at the cross </w:t>
        </w:r>
      </w:ins>
      <w:ins w:id="4" w:author="Marijke Goeting" w:date="2021-02-24T13:25:00Z">
        <w:r w:rsidR="0012608F">
          <w:rPr>
            <w:rFonts w:ascii="Helvetica" w:eastAsia="Times New Roman" w:hAnsi="Helvetica" w:cstheme="minorHAnsi"/>
            <w:color w:val="202124"/>
            <w:lang w:val="en" w:eastAsia="nl-NL"/>
          </w:rPr>
          <w:t>roads</w:t>
        </w:r>
      </w:ins>
      <w:ins w:id="5" w:author="Marijke Goeting" w:date="2021-02-24T12:58:00Z">
        <w:r w:rsidR="00057B10">
          <w:rPr>
            <w:rFonts w:ascii="Helvetica" w:eastAsia="Times New Roman" w:hAnsi="Helvetica" w:cstheme="minorHAnsi"/>
            <w:color w:val="202124"/>
            <w:lang w:val="en" w:eastAsia="nl-NL"/>
          </w:rPr>
          <w:t xml:space="preserve"> </w:t>
        </w:r>
      </w:ins>
      <w:del w:id="6" w:author="Marijke Goeting" w:date="2021-02-24T12:58:00Z">
        <w:r w:rsidRPr="00A97AAC" w:rsidDel="00057B10">
          <w:rPr>
            <w:rFonts w:ascii="Helvetica" w:eastAsia="Times New Roman" w:hAnsi="Helvetica" w:cstheme="minorHAnsi"/>
            <w:color w:val="202124"/>
            <w:lang w:val="en" w:eastAsia="nl-NL"/>
          </w:rPr>
          <w:delText xml:space="preserve">in the triangle </w:delText>
        </w:r>
      </w:del>
      <w:r w:rsidRPr="00A97AAC">
        <w:rPr>
          <w:rFonts w:ascii="Helvetica" w:eastAsia="Times New Roman" w:hAnsi="Helvetica" w:cstheme="minorHAnsi"/>
          <w:color w:val="202124"/>
          <w:lang w:val="en" w:eastAsia="nl-NL"/>
        </w:rPr>
        <w:t xml:space="preserve">of </w:t>
      </w:r>
      <w:r w:rsidR="00C309D4" w:rsidRPr="00A97AAC">
        <w:rPr>
          <w:rFonts w:ascii="Helvetica" w:eastAsia="Times New Roman" w:hAnsi="Helvetica" w:cstheme="minorHAnsi"/>
          <w:color w:val="202124"/>
          <w:lang w:val="en" w:eastAsia="nl-NL"/>
        </w:rPr>
        <w:t xml:space="preserve">Design Art </w:t>
      </w:r>
      <w:ins w:id="7" w:author="Marijke Goeting" w:date="2021-02-24T12:58:00Z">
        <w:r w:rsidR="00057B10">
          <w:rPr>
            <w:rFonts w:ascii="Helvetica" w:eastAsia="Times New Roman" w:hAnsi="Helvetica" w:cstheme="minorHAnsi"/>
            <w:color w:val="202124"/>
            <w:lang w:val="en" w:eastAsia="nl-NL"/>
          </w:rPr>
          <w:t xml:space="preserve">and </w:t>
        </w:r>
      </w:ins>
      <w:r w:rsidR="00C309D4" w:rsidRPr="00A97AAC">
        <w:rPr>
          <w:rFonts w:ascii="Helvetica" w:eastAsia="Times New Roman" w:hAnsi="Helvetica" w:cstheme="minorHAnsi"/>
          <w:color w:val="202124"/>
          <w:lang w:val="en" w:eastAsia="nl-NL"/>
        </w:rPr>
        <w:t>Technology</w:t>
      </w:r>
      <w:r w:rsidRPr="00A97AAC">
        <w:rPr>
          <w:rFonts w:ascii="Helvetica" w:eastAsia="Times New Roman" w:hAnsi="Helvetica" w:cstheme="minorHAnsi"/>
          <w:color w:val="202124"/>
          <w:lang w:val="en" w:eastAsia="nl-NL"/>
        </w:rPr>
        <w:t xml:space="preserve">. </w:t>
      </w:r>
      <w:ins w:id="8" w:author="Marijke Goeting" w:date="2021-02-24T12:59:00Z">
        <w:r w:rsidR="00057B10">
          <w:rPr>
            <w:rFonts w:ascii="Helvetica" w:eastAsia="Times New Roman" w:hAnsi="Helvetica" w:cstheme="minorHAnsi"/>
            <w:color w:val="202124"/>
            <w:lang w:val="en" w:eastAsia="nl-NL"/>
          </w:rPr>
          <w:t xml:space="preserve">Below </w:t>
        </w:r>
      </w:ins>
      <w:ins w:id="9" w:author="Marijke Goeting" w:date="2021-02-24T13:22:00Z">
        <w:r w:rsidR="0012608F">
          <w:rPr>
            <w:rFonts w:ascii="Helvetica" w:eastAsia="Times New Roman" w:hAnsi="Helvetica" w:cstheme="minorHAnsi"/>
            <w:color w:val="202124"/>
            <w:lang w:val="en" w:eastAsia="nl-NL"/>
          </w:rPr>
          <w:t xml:space="preserve">are </w:t>
        </w:r>
      </w:ins>
      <w:ins w:id="10" w:author="Marijke Goeting" w:date="2021-02-24T13:19:00Z">
        <w:r w:rsidR="0012608F">
          <w:rPr>
            <w:rFonts w:ascii="Helvetica" w:eastAsia="Times New Roman" w:hAnsi="Helvetica" w:cstheme="minorHAnsi"/>
            <w:color w:val="202124"/>
            <w:lang w:val="en" w:eastAsia="nl-NL"/>
          </w:rPr>
          <w:t>some examples</w:t>
        </w:r>
      </w:ins>
      <w:ins w:id="11" w:author="Marijke Goeting" w:date="2021-02-24T13:22:00Z">
        <w:r w:rsidR="0012608F">
          <w:rPr>
            <w:rFonts w:ascii="Helvetica" w:eastAsia="Times New Roman" w:hAnsi="Helvetica" w:cstheme="minorHAnsi"/>
            <w:color w:val="202124"/>
            <w:lang w:val="en" w:eastAsia="nl-NL"/>
          </w:rPr>
          <w:t xml:space="preserve"> of student work</w:t>
        </w:r>
      </w:ins>
      <w:ins w:id="12" w:author="Marijke Goeting" w:date="2021-02-24T13:20:00Z">
        <w:r w:rsidR="0012608F">
          <w:rPr>
            <w:rFonts w:ascii="Helvetica" w:eastAsia="Times New Roman" w:hAnsi="Helvetica" w:cstheme="minorHAnsi"/>
            <w:color w:val="202124"/>
            <w:lang w:val="en" w:eastAsia="nl-NL"/>
          </w:rPr>
          <w:t>.</w:t>
        </w:r>
      </w:ins>
      <w:ins w:id="13" w:author="Marijke Goeting" w:date="2021-02-24T12:59:00Z">
        <w:r w:rsidR="00057B10">
          <w:rPr>
            <w:rFonts w:ascii="Helvetica" w:eastAsia="Times New Roman" w:hAnsi="Helvetica" w:cstheme="minorHAnsi"/>
            <w:color w:val="202124"/>
            <w:lang w:val="en" w:eastAsia="nl-NL"/>
          </w:rPr>
          <w:t xml:space="preserve"> While some </w:t>
        </w:r>
      </w:ins>
      <w:ins w:id="14" w:author="Marijke Goeting" w:date="2021-02-24T13:20:00Z">
        <w:r w:rsidR="0012608F">
          <w:rPr>
            <w:rFonts w:ascii="Helvetica" w:eastAsia="Times New Roman" w:hAnsi="Helvetica" w:cstheme="minorHAnsi"/>
            <w:color w:val="202124"/>
            <w:lang w:val="en" w:eastAsia="nl-NL"/>
          </w:rPr>
          <w:t>works</w:t>
        </w:r>
      </w:ins>
      <w:ins w:id="15" w:author="Marijke Goeting" w:date="2021-02-24T12:59:00Z">
        <w:r w:rsidR="00057B10">
          <w:rPr>
            <w:rFonts w:ascii="Helvetica" w:eastAsia="Times New Roman" w:hAnsi="Helvetica" w:cstheme="minorHAnsi"/>
            <w:color w:val="202124"/>
            <w:lang w:val="en" w:eastAsia="nl-NL"/>
          </w:rPr>
          <w:t xml:space="preserve"> </w:t>
        </w:r>
      </w:ins>
      <w:ins w:id="16" w:author="Marijke Goeting" w:date="2021-02-24T13:02:00Z">
        <w:r w:rsidR="00057B10">
          <w:rPr>
            <w:rFonts w:ascii="Helvetica" w:eastAsia="Times New Roman" w:hAnsi="Helvetica" w:cstheme="minorHAnsi"/>
            <w:color w:val="202124"/>
            <w:lang w:val="en" w:eastAsia="nl-NL"/>
          </w:rPr>
          <w:t xml:space="preserve">more clearly </w:t>
        </w:r>
      </w:ins>
      <w:ins w:id="17" w:author="Marijke Goeting" w:date="2021-02-24T13:17:00Z">
        <w:r w:rsidR="008915F1">
          <w:rPr>
            <w:rFonts w:ascii="Helvetica" w:eastAsia="Times New Roman" w:hAnsi="Helvetica" w:cstheme="minorHAnsi"/>
            <w:color w:val="202124"/>
            <w:lang w:val="en" w:eastAsia="nl-NL"/>
          </w:rPr>
          <w:t>fit one of</w:t>
        </w:r>
      </w:ins>
      <w:ins w:id="18" w:author="Marijke Goeting" w:date="2021-02-24T13:23:00Z">
        <w:r w:rsidR="0012608F">
          <w:rPr>
            <w:rFonts w:ascii="Helvetica" w:eastAsia="Times New Roman" w:hAnsi="Helvetica" w:cstheme="minorHAnsi"/>
            <w:color w:val="202124"/>
            <w:lang w:val="en" w:eastAsia="nl-NL"/>
          </w:rPr>
          <w:t xml:space="preserve"> the</w:t>
        </w:r>
      </w:ins>
      <w:ins w:id="19" w:author="Marijke Goeting" w:date="2021-02-24T13:17:00Z">
        <w:r w:rsidR="008915F1">
          <w:rPr>
            <w:rFonts w:ascii="Helvetica" w:eastAsia="Times New Roman" w:hAnsi="Helvetica" w:cstheme="minorHAnsi"/>
            <w:color w:val="202124"/>
            <w:lang w:val="en" w:eastAsia="nl-NL"/>
          </w:rPr>
          <w:t xml:space="preserve"> three fields</w:t>
        </w:r>
      </w:ins>
      <w:ins w:id="20" w:author="Marijke Goeting" w:date="2021-02-24T13:02:00Z">
        <w:r w:rsidR="00057B10">
          <w:rPr>
            <w:rFonts w:ascii="Helvetica" w:eastAsia="Times New Roman" w:hAnsi="Helvetica" w:cstheme="minorHAnsi"/>
            <w:color w:val="202124"/>
            <w:lang w:val="en" w:eastAsia="nl-NL"/>
          </w:rPr>
          <w:t xml:space="preserve">, </w:t>
        </w:r>
      </w:ins>
      <w:del w:id="21" w:author="Marijke Goeting" w:date="2021-02-24T12:58:00Z">
        <w:r w:rsidRPr="00A97AAC" w:rsidDel="00057B10">
          <w:rPr>
            <w:rFonts w:ascii="Helvetica" w:eastAsia="Times New Roman" w:hAnsi="Helvetica" w:cstheme="minorHAnsi"/>
            <w:color w:val="202124"/>
            <w:lang w:val="en" w:eastAsia="nl-NL"/>
          </w:rPr>
          <w:delText>It’s</w:delText>
        </w:r>
        <w:r w:rsidR="00C309D4" w:rsidRPr="00A97AAC" w:rsidDel="00057B10">
          <w:rPr>
            <w:rFonts w:ascii="Helvetica" w:eastAsia="Times New Roman" w:hAnsi="Helvetica" w:cstheme="minorHAnsi"/>
            <w:color w:val="202124"/>
            <w:lang w:val="en" w:eastAsia="nl-NL"/>
          </w:rPr>
          <w:delText xml:space="preserve"> a spectrum that relates and over</w:delText>
        </w:r>
        <w:r w:rsidR="006874DE" w:rsidRPr="00A97AAC" w:rsidDel="00057B10">
          <w:rPr>
            <w:rFonts w:ascii="Helvetica" w:eastAsia="Times New Roman" w:hAnsi="Helvetica" w:cstheme="minorHAnsi"/>
            <w:color w:val="202124"/>
            <w:lang w:val="en" w:eastAsia="nl-NL"/>
          </w:rPr>
          <w:delText>-</w:delText>
        </w:r>
        <w:r w:rsidR="00C309D4" w:rsidRPr="00A97AAC" w:rsidDel="00057B10">
          <w:rPr>
            <w:rFonts w:ascii="Helvetica" w:eastAsia="Times New Roman" w:hAnsi="Helvetica" w:cstheme="minorHAnsi"/>
            <w:color w:val="202124"/>
            <w:lang w:val="en" w:eastAsia="nl-NL"/>
          </w:rPr>
          <w:delText>cros</w:delText>
        </w:r>
        <w:r w:rsidR="006874DE" w:rsidRPr="00A97AAC" w:rsidDel="00057B10">
          <w:rPr>
            <w:rFonts w:ascii="Helvetica" w:eastAsia="Times New Roman" w:hAnsi="Helvetica" w:cstheme="minorHAnsi"/>
            <w:color w:val="202124"/>
            <w:lang w:val="en" w:eastAsia="nl-NL"/>
          </w:rPr>
          <w:delText>s</w:delText>
        </w:r>
        <w:r w:rsidRPr="00A97AAC" w:rsidDel="00057B10">
          <w:rPr>
            <w:rFonts w:ascii="Helvetica" w:eastAsia="Times New Roman" w:hAnsi="Helvetica" w:cstheme="minorHAnsi"/>
            <w:color w:val="202124"/>
            <w:lang w:val="en" w:eastAsia="nl-NL"/>
          </w:rPr>
          <w:delText>.</w:delText>
        </w:r>
        <w:r w:rsidR="00C309D4" w:rsidRPr="00A97AAC" w:rsidDel="00057B10">
          <w:rPr>
            <w:rFonts w:ascii="Helvetica" w:eastAsia="Times New Roman" w:hAnsi="Helvetica" w:cstheme="minorHAnsi"/>
            <w:color w:val="202124"/>
            <w:lang w:val="en" w:eastAsia="nl-NL"/>
          </w:rPr>
          <w:delText xml:space="preserve"> </w:delText>
        </w:r>
      </w:del>
      <w:del w:id="22" w:author="Marijke Goeting" w:date="2021-02-24T13:21:00Z">
        <w:r w:rsidR="00C309D4" w:rsidRPr="00A97AAC" w:rsidDel="0012608F">
          <w:rPr>
            <w:rFonts w:ascii="Helvetica" w:eastAsia="Times New Roman" w:hAnsi="Helvetica" w:cstheme="minorHAnsi"/>
            <w:color w:val="202124"/>
            <w:lang w:val="en" w:eastAsia="nl-NL"/>
          </w:rPr>
          <w:delText xml:space="preserve">To give some examples we made a selection of projects that shows the </w:delText>
        </w:r>
        <w:r w:rsidRPr="00A97AAC" w:rsidDel="0012608F">
          <w:rPr>
            <w:rFonts w:ascii="Helvetica" w:eastAsia="Times New Roman" w:hAnsi="Helvetica" w:cstheme="minorHAnsi"/>
            <w:color w:val="202124"/>
            <w:lang w:val="en" w:eastAsia="nl-NL"/>
          </w:rPr>
          <w:delText>elements</w:delText>
        </w:r>
        <w:r w:rsidR="00C309D4" w:rsidRPr="00A97AAC" w:rsidDel="0012608F">
          <w:rPr>
            <w:rFonts w:ascii="Helvetica" w:eastAsia="Times New Roman" w:hAnsi="Helvetica" w:cstheme="minorHAnsi"/>
            <w:color w:val="202124"/>
            <w:lang w:val="en" w:eastAsia="nl-NL"/>
          </w:rPr>
          <w:delText xml:space="preserve"> in this stud</w:delText>
        </w:r>
        <w:r w:rsidR="00EB4DDC" w:rsidRPr="00A97AAC" w:rsidDel="0012608F">
          <w:rPr>
            <w:rFonts w:ascii="Helvetica" w:eastAsia="Times New Roman" w:hAnsi="Helvetica" w:cstheme="minorHAnsi"/>
            <w:color w:val="202124"/>
            <w:lang w:val="en" w:eastAsia="nl-NL"/>
          </w:rPr>
          <w:delText xml:space="preserve">y </w:delText>
        </w:r>
        <w:r w:rsidR="00C309D4" w:rsidRPr="00A97AAC" w:rsidDel="0012608F">
          <w:rPr>
            <w:rFonts w:ascii="Helvetica" w:eastAsia="Times New Roman" w:hAnsi="Helvetica" w:cstheme="minorHAnsi"/>
            <w:color w:val="202124"/>
            <w:lang w:val="en" w:eastAsia="nl-NL"/>
          </w:rPr>
          <w:delText>program.</w:delText>
        </w:r>
        <w:r w:rsidRPr="00A97AAC" w:rsidDel="0012608F">
          <w:rPr>
            <w:rFonts w:ascii="Helvetica" w:eastAsia="Times New Roman" w:hAnsi="Helvetica" w:cstheme="minorHAnsi"/>
            <w:color w:val="202124"/>
            <w:lang w:val="en" w:eastAsia="nl-NL"/>
          </w:rPr>
          <w:delText xml:space="preserve"> </w:delText>
        </w:r>
        <w:r w:rsidR="006874DE" w:rsidRPr="00A97AAC" w:rsidDel="0012608F">
          <w:rPr>
            <w:rFonts w:ascii="Helvetica" w:eastAsia="Times New Roman" w:hAnsi="Helvetica" w:cstheme="minorHAnsi"/>
            <w:color w:val="202124"/>
            <w:lang w:val="en" w:eastAsia="nl-NL"/>
          </w:rPr>
          <w:delText>You</w:delText>
        </w:r>
        <w:r w:rsidRPr="00A97AAC" w:rsidDel="0012608F">
          <w:rPr>
            <w:rFonts w:ascii="Helvetica" w:eastAsia="Times New Roman" w:hAnsi="Helvetica" w:cstheme="minorHAnsi"/>
            <w:color w:val="202124"/>
            <w:lang w:val="en" w:eastAsia="nl-NL"/>
          </w:rPr>
          <w:delText xml:space="preserve"> will see that </w:delText>
        </w:r>
      </w:del>
      <w:r w:rsidRPr="00A97AAC">
        <w:rPr>
          <w:rFonts w:ascii="Helvetica" w:eastAsia="Times New Roman" w:hAnsi="Helvetica" w:cstheme="minorHAnsi"/>
          <w:color w:val="202124"/>
          <w:lang w:val="en" w:eastAsia="nl-NL"/>
        </w:rPr>
        <w:t xml:space="preserve">Design Art and Technology </w:t>
      </w:r>
      <w:ins w:id="23" w:author="Marijke Goeting" w:date="2021-02-24T13:21:00Z">
        <w:r w:rsidR="0012608F">
          <w:rPr>
            <w:rFonts w:ascii="Helvetica" w:eastAsia="Times New Roman" w:hAnsi="Helvetica" w:cstheme="minorHAnsi"/>
            <w:color w:val="202124"/>
            <w:lang w:val="en" w:eastAsia="nl-NL"/>
          </w:rPr>
          <w:t>are in fact</w:t>
        </w:r>
      </w:ins>
      <w:del w:id="24" w:author="Marijke Goeting" w:date="2021-02-24T13:21:00Z">
        <w:r w:rsidRPr="00A97AAC" w:rsidDel="0012608F">
          <w:rPr>
            <w:rFonts w:ascii="Helvetica" w:eastAsia="Times New Roman" w:hAnsi="Helvetica" w:cstheme="minorHAnsi"/>
            <w:color w:val="202124"/>
            <w:lang w:val="en" w:eastAsia="nl-NL"/>
          </w:rPr>
          <w:delText>i</w:delText>
        </w:r>
        <w:r w:rsidR="005C4A67" w:rsidDel="0012608F">
          <w:rPr>
            <w:rFonts w:ascii="Helvetica" w:eastAsia="Times New Roman" w:hAnsi="Helvetica" w:cstheme="minorHAnsi"/>
            <w:color w:val="202124"/>
            <w:lang w:val="en" w:eastAsia="nl-NL"/>
          </w:rPr>
          <w:softHyphen/>
        </w:r>
        <w:r w:rsidRPr="00A97AAC" w:rsidDel="0012608F">
          <w:rPr>
            <w:rFonts w:ascii="Helvetica" w:eastAsia="Times New Roman" w:hAnsi="Helvetica" w:cstheme="minorHAnsi"/>
            <w:color w:val="202124"/>
            <w:lang w:val="en" w:eastAsia="nl-NL"/>
          </w:rPr>
          <w:delText>s</w:delText>
        </w:r>
      </w:del>
      <w:r w:rsidRPr="00A97AAC">
        <w:rPr>
          <w:rFonts w:ascii="Helvetica" w:eastAsia="Times New Roman" w:hAnsi="Helvetica" w:cstheme="minorHAnsi"/>
          <w:color w:val="202124"/>
          <w:lang w:val="en" w:eastAsia="nl-NL"/>
        </w:rPr>
        <w:t xml:space="preserve"> always part of every projec</w:t>
      </w:r>
      <w:r w:rsidR="006874DE" w:rsidRPr="00A97AAC">
        <w:rPr>
          <w:rFonts w:ascii="Helvetica" w:eastAsia="Times New Roman" w:hAnsi="Helvetica" w:cstheme="minorHAnsi"/>
          <w:color w:val="202124"/>
          <w:lang w:val="en" w:eastAsia="nl-NL"/>
        </w:rPr>
        <w:t>t</w:t>
      </w:r>
      <w:r w:rsidRPr="00A97AAC">
        <w:rPr>
          <w:rFonts w:ascii="Helvetica" w:eastAsia="Times New Roman" w:hAnsi="Helvetica" w:cstheme="minorHAnsi"/>
          <w:color w:val="202124"/>
          <w:lang w:val="en" w:eastAsia="nl-NL"/>
        </w:rPr>
        <w:t>.</w:t>
      </w:r>
    </w:p>
    <w:p w14:paraId="42B5F455" w14:textId="63BF06A3" w:rsidR="00C309D4" w:rsidRPr="00A97AAC" w:rsidRDefault="00C309D4" w:rsidP="00AC0D7B">
      <w:pPr>
        <w:rPr>
          <w:rFonts w:ascii="Helvetica" w:eastAsia="Times New Roman" w:hAnsi="Helvetica" w:cstheme="minorHAnsi"/>
          <w:b/>
          <w:bCs/>
          <w:color w:val="202124"/>
          <w:lang w:val="en" w:eastAsia="nl-NL"/>
        </w:rPr>
      </w:pPr>
    </w:p>
    <w:p w14:paraId="326E99B2" w14:textId="77777777" w:rsidR="00DE62A3" w:rsidRPr="00A97AAC" w:rsidRDefault="00DE62A3" w:rsidP="00AC0D7B">
      <w:pPr>
        <w:rPr>
          <w:rFonts w:ascii="Helvetica" w:eastAsia="Times New Roman" w:hAnsi="Helvetica" w:cstheme="minorHAnsi"/>
          <w:b/>
          <w:bCs/>
          <w:color w:val="202124"/>
          <w:lang w:val="en" w:eastAsia="nl-NL"/>
        </w:rPr>
      </w:pPr>
    </w:p>
    <w:p w14:paraId="019E97AF" w14:textId="77777777" w:rsidR="00C309D4" w:rsidRPr="00A97AAC" w:rsidRDefault="00C309D4" w:rsidP="00AC0D7B">
      <w:pPr>
        <w:rPr>
          <w:rFonts w:ascii="Helvetica" w:eastAsia="Times New Roman" w:hAnsi="Helvetica" w:cstheme="minorHAnsi"/>
          <w:b/>
          <w:bCs/>
          <w:color w:val="202124"/>
          <w:lang w:val="en" w:eastAsia="nl-NL"/>
        </w:rPr>
      </w:pPr>
    </w:p>
    <w:p w14:paraId="32DC27A9" w14:textId="596B3A0B" w:rsidR="00C309D4" w:rsidRPr="00A97AAC" w:rsidRDefault="00C309D4" w:rsidP="00AC0D7B">
      <w:pPr>
        <w:rPr>
          <w:rFonts w:ascii="Helvetica" w:eastAsia="Times New Roman" w:hAnsi="Helvetica" w:cstheme="minorHAnsi"/>
          <w:b/>
          <w:bCs/>
          <w:color w:val="202124"/>
          <w:sz w:val="32"/>
          <w:szCs w:val="32"/>
          <w:lang w:val="en" w:eastAsia="nl-NL"/>
        </w:rPr>
      </w:pPr>
      <w:r w:rsidRPr="00A97AAC">
        <w:rPr>
          <w:rFonts w:ascii="Helvetica" w:eastAsia="Times New Roman" w:hAnsi="Helvetica" w:cstheme="minorHAnsi"/>
          <w:b/>
          <w:bCs/>
          <w:color w:val="202124"/>
          <w:sz w:val="32"/>
          <w:szCs w:val="32"/>
          <w:lang w:val="en" w:eastAsia="nl-NL"/>
        </w:rPr>
        <w:t>Design</w:t>
      </w:r>
    </w:p>
    <w:p w14:paraId="379BDFDD" w14:textId="54D32C97" w:rsidR="00C309D4" w:rsidRPr="00A97AAC" w:rsidRDefault="00C309D4" w:rsidP="00C309D4">
      <w:pPr>
        <w:rPr>
          <w:rFonts w:ascii="Helvetica" w:hAnsi="Helvetica"/>
          <w:b/>
          <w:bCs/>
          <w:lang w:val="en-GB"/>
        </w:rPr>
      </w:pPr>
      <w:r w:rsidRPr="00A97AAC">
        <w:rPr>
          <w:rFonts w:ascii="Helvetica" w:hAnsi="Helvetica"/>
          <w:b/>
          <w:bCs/>
          <w:noProof/>
          <w:lang w:val="en-GB"/>
        </w:rPr>
        <w:lastRenderedPageBreak/>
        <w:drawing>
          <wp:inline distT="0" distB="0" distL="0" distR="0" wp14:anchorId="183C166A" wp14:editId="3E62EDB8">
            <wp:extent cx="5731510" cy="3816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816985"/>
                    </a:xfrm>
                    <a:prstGeom prst="rect">
                      <a:avLst/>
                    </a:prstGeom>
                  </pic:spPr>
                </pic:pic>
              </a:graphicData>
            </a:graphic>
          </wp:inline>
        </w:drawing>
      </w:r>
      <w:r w:rsidRPr="00A97AAC">
        <w:rPr>
          <w:rFonts w:ascii="Helvetica" w:hAnsi="Helvetica"/>
          <w:b/>
          <w:bCs/>
          <w:noProof/>
          <w:lang w:val="en-GB"/>
        </w:rPr>
        <w:drawing>
          <wp:inline distT="0" distB="0" distL="0" distR="0" wp14:anchorId="44626D1B" wp14:editId="214D24CA">
            <wp:extent cx="5731510" cy="3816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816985"/>
                    </a:xfrm>
                    <a:prstGeom prst="rect">
                      <a:avLst/>
                    </a:prstGeom>
                  </pic:spPr>
                </pic:pic>
              </a:graphicData>
            </a:graphic>
          </wp:inline>
        </w:drawing>
      </w:r>
      <w:r w:rsidRPr="00A97AAC">
        <w:rPr>
          <w:rFonts w:ascii="Helvetica" w:hAnsi="Helvetica"/>
          <w:b/>
          <w:bCs/>
          <w:lang w:val="en-GB"/>
        </w:rPr>
        <w:t xml:space="preserve">Michelle van </w:t>
      </w:r>
      <w:proofErr w:type="spellStart"/>
      <w:r w:rsidRPr="00A97AAC">
        <w:rPr>
          <w:rFonts w:ascii="Helvetica" w:hAnsi="Helvetica"/>
          <w:b/>
          <w:bCs/>
          <w:lang w:val="en-GB"/>
        </w:rPr>
        <w:t>Ool</w:t>
      </w:r>
      <w:proofErr w:type="spellEnd"/>
      <w:r w:rsidRPr="00A97AAC">
        <w:rPr>
          <w:rFonts w:ascii="Helvetica" w:hAnsi="Helvetica"/>
          <w:b/>
          <w:bCs/>
          <w:lang w:val="en-GB"/>
        </w:rPr>
        <w:t xml:space="preserve">, </w:t>
      </w:r>
      <w:r w:rsidRPr="00A97AAC">
        <w:rPr>
          <w:rFonts w:ascii="Helvetica" w:hAnsi="Helvetica"/>
          <w:b/>
          <w:bCs/>
          <w:i/>
          <w:iCs/>
          <w:lang w:val="en-GB"/>
        </w:rPr>
        <w:t>Optic Deception</w:t>
      </w:r>
      <w:r w:rsidRPr="00A97AAC">
        <w:rPr>
          <w:rFonts w:ascii="Helvetica" w:hAnsi="Helvetica"/>
          <w:b/>
          <w:bCs/>
          <w:lang w:val="en-GB"/>
        </w:rPr>
        <w:t>, year?</w:t>
      </w:r>
    </w:p>
    <w:p w14:paraId="71E7F50D" w14:textId="535DBD62" w:rsidR="00C309D4" w:rsidRDefault="00C309D4" w:rsidP="00C309D4">
      <w:pPr>
        <w:rPr>
          <w:ins w:id="25" w:author="Marijke Goeting" w:date="2021-02-24T13:03:00Z"/>
          <w:rFonts w:ascii="Helvetica" w:hAnsi="Helvetica"/>
          <w:color w:val="000000"/>
          <w:lang w:val="en-GB"/>
        </w:rPr>
      </w:pPr>
      <w:r w:rsidRPr="00A97AAC">
        <w:rPr>
          <w:rFonts w:ascii="Helvetica" w:hAnsi="Helvetica"/>
          <w:color w:val="000000"/>
          <w:lang w:val="en-GB"/>
        </w:rPr>
        <w:t xml:space="preserve">Although video footage seems identical to how we perceive the world with our eyes, there is a big difference between human and technological perception. As human beings we need only 13 milliseconds to perceive an image. Camera's, on the other hand, record with a frame rate of 25 frames per second. </w:t>
      </w:r>
      <w:r w:rsidRPr="00A97AAC">
        <w:rPr>
          <w:rFonts w:ascii="Helvetica" w:hAnsi="Helvetica"/>
          <w:i/>
          <w:iCs/>
          <w:color w:val="000000"/>
          <w:lang w:val="en-GB"/>
        </w:rPr>
        <w:t>Optic Deception</w:t>
      </w:r>
      <w:r w:rsidRPr="00A97AAC">
        <w:rPr>
          <w:rFonts w:ascii="Helvetica" w:hAnsi="Helvetica"/>
          <w:color w:val="000000"/>
          <w:lang w:val="en-GB"/>
        </w:rPr>
        <w:t xml:space="preserve"> is a project that shows the differences in perception between our eyes and the camera. Michelle </w:t>
      </w:r>
      <w:r w:rsidRPr="00A97AAC">
        <w:rPr>
          <w:rFonts w:ascii="Helvetica" w:hAnsi="Helvetica"/>
          <w:color w:val="000000"/>
          <w:lang w:val="en-GB"/>
        </w:rPr>
        <w:lastRenderedPageBreak/>
        <w:t xml:space="preserve">van </w:t>
      </w:r>
      <w:proofErr w:type="spellStart"/>
      <w:r w:rsidRPr="00A97AAC">
        <w:rPr>
          <w:rFonts w:ascii="Helvetica" w:hAnsi="Helvetica"/>
          <w:color w:val="000000"/>
          <w:lang w:val="en-GB"/>
        </w:rPr>
        <w:t>Ool</w:t>
      </w:r>
      <w:proofErr w:type="spellEnd"/>
      <w:r w:rsidRPr="00A97AAC">
        <w:rPr>
          <w:rFonts w:ascii="Helvetica" w:hAnsi="Helvetica"/>
          <w:color w:val="000000"/>
          <w:lang w:val="en-GB"/>
        </w:rPr>
        <w:t xml:space="preserve"> designed a series of colour wheels that are driven by motors spinning at a speed of 75 rotations per second. At this specific speed, our naked eyes are not able to perceive any of the colours. The colours appear only when the wheels are viewed through a camera.</w:t>
      </w:r>
    </w:p>
    <w:p w14:paraId="4E373EA7" w14:textId="2FD4EE15" w:rsidR="00057B10" w:rsidRDefault="00057B10" w:rsidP="00C309D4">
      <w:pPr>
        <w:rPr>
          <w:ins w:id="26" w:author="Marijke Goeting" w:date="2021-02-24T13:03:00Z"/>
          <w:rFonts w:ascii="Helvetica" w:hAnsi="Helvetica"/>
          <w:color w:val="000000"/>
          <w:lang w:val="en-GB"/>
        </w:rPr>
      </w:pPr>
    </w:p>
    <w:p w14:paraId="16BE7013" w14:textId="77777777" w:rsidR="00057B10" w:rsidRDefault="00057B10" w:rsidP="00C309D4">
      <w:pPr>
        <w:rPr>
          <w:ins w:id="27" w:author="Marijke Goeting" w:date="2021-02-24T13:03:00Z"/>
          <w:rFonts w:ascii="Helvetica" w:hAnsi="Helvetica"/>
          <w:color w:val="000000"/>
          <w:lang w:val="en-GB"/>
        </w:rPr>
      </w:pPr>
    </w:p>
    <w:p w14:paraId="4A26AB0A" w14:textId="66AF635C" w:rsidR="00057B10" w:rsidRDefault="00057B10" w:rsidP="00057B10">
      <w:pPr>
        <w:rPr>
          <w:ins w:id="28" w:author="Marijke Goeting" w:date="2021-02-24T13:04:00Z"/>
          <w:lang w:val="en-GB"/>
        </w:rPr>
      </w:pPr>
      <w:ins w:id="29" w:author="Marijke Goeting" w:date="2021-02-24T13:03:00Z">
        <w:r w:rsidRPr="00895C51">
          <w:rPr>
            <w:lang w:val="en-GB"/>
          </w:rPr>
          <w:fldChar w:fldCharType="begin"/>
        </w:r>
        <w:r w:rsidRPr="00895C51">
          <w:rPr>
            <w:lang w:val="en-GB"/>
          </w:rPr>
          <w:instrText xml:space="preserve"> INCLUDEPICTURE "/var/folders/hc/4fvnmnv93g721j7m_vf_gmjh0000gn/T/com.microsoft.Word/WebArchiveCopyPasteTempFiles/belgium1.png" \* MERGEFORMATINET </w:instrText>
        </w:r>
        <w:r w:rsidRPr="00895C51">
          <w:rPr>
            <w:lang w:val="en-GB"/>
          </w:rPr>
          <w:fldChar w:fldCharType="separate"/>
        </w:r>
        <w:r w:rsidRPr="00895C51">
          <w:rPr>
            <w:noProof/>
            <w:lang w:val="en-GB"/>
          </w:rPr>
          <w:drawing>
            <wp:inline distT="0" distB="0" distL="0" distR="0" wp14:anchorId="46101DEC" wp14:editId="7358C6F1">
              <wp:extent cx="5760720" cy="3599815"/>
              <wp:effectExtent l="0" t="0" r="508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3599815"/>
                      </a:xfrm>
                      <a:prstGeom prst="rect">
                        <a:avLst/>
                      </a:prstGeom>
                      <a:noFill/>
                      <a:ln>
                        <a:noFill/>
                      </a:ln>
                    </pic:spPr>
                  </pic:pic>
                </a:graphicData>
              </a:graphic>
            </wp:inline>
          </w:drawing>
        </w:r>
        <w:r w:rsidRPr="00895C51">
          <w:rPr>
            <w:lang w:val="en-GB"/>
          </w:rPr>
          <w:fldChar w:fldCharType="end"/>
        </w:r>
      </w:ins>
    </w:p>
    <w:p w14:paraId="07674FCA" w14:textId="4AE4BB5C" w:rsidR="00057B10" w:rsidRDefault="00057B10" w:rsidP="00057B10">
      <w:pPr>
        <w:rPr>
          <w:ins w:id="30" w:author="Marijke Goeting" w:date="2021-02-24T13:04:00Z"/>
        </w:rPr>
      </w:pPr>
      <w:ins w:id="31" w:author="Marijke Goeting" w:date="2021-02-24T13:04:00Z">
        <w:r>
          <w:fldChar w:fldCharType="begin"/>
        </w:r>
        <w:r>
          <w:instrText xml:space="preserve"> INCLUDEPICTURE "/var/folders/hc/4fvnmnv93g721j7m_vf_gmjh0000gn/T/com.microsoft.Word/WebArchiveCopyPasteTempFiles/belgium3.png" \* MERGEFORMATINET </w:instrText>
        </w:r>
        <w:r>
          <w:fldChar w:fldCharType="separate"/>
        </w:r>
        <w:r>
          <w:rPr>
            <w:noProof/>
          </w:rPr>
          <w:drawing>
            <wp:inline distT="0" distB="0" distL="0" distR="0" wp14:anchorId="3FDFCA79" wp14:editId="2A77A43F">
              <wp:extent cx="5731510" cy="3636645"/>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636645"/>
                      </a:xfrm>
                      <a:prstGeom prst="rect">
                        <a:avLst/>
                      </a:prstGeom>
                      <a:noFill/>
                      <a:ln>
                        <a:noFill/>
                      </a:ln>
                    </pic:spPr>
                  </pic:pic>
                </a:graphicData>
              </a:graphic>
            </wp:inline>
          </w:drawing>
        </w:r>
        <w:r>
          <w:fldChar w:fldCharType="end"/>
        </w:r>
      </w:ins>
    </w:p>
    <w:p w14:paraId="6D00AAC7" w14:textId="77777777" w:rsidR="00057B10" w:rsidRPr="00895C51" w:rsidRDefault="00057B10" w:rsidP="00057B10">
      <w:pPr>
        <w:rPr>
          <w:ins w:id="32" w:author="Marijke Goeting" w:date="2021-02-24T13:03:00Z"/>
          <w:lang w:val="en-GB"/>
        </w:rPr>
        <w:pPrChange w:id="33" w:author="Marijke Goeting" w:date="2021-02-24T13:03:00Z">
          <w:pPr>
            <w:spacing w:after="240"/>
          </w:pPr>
        </w:pPrChange>
      </w:pPr>
    </w:p>
    <w:p w14:paraId="626B3D84" w14:textId="77777777" w:rsidR="00057B10" w:rsidRPr="00057B10" w:rsidRDefault="00057B10" w:rsidP="00057B10">
      <w:pPr>
        <w:rPr>
          <w:ins w:id="34" w:author="Marijke Goeting" w:date="2021-02-24T13:03:00Z"/>
          <w:rFonts w:ascii="Helvetica" w:hAnsi="Helvetica"/>
          <w:b/>
          <w:bCs/>
          <w:lang w:val="en-GB"/>
          <w:rPrChange w:id="35" w:author="Marijke Goeting" w:date="2021-02-24T13:04:00Z">
            <w:rPr>
              <w:ins w:id="36" w:author="Marijke Goeting" w:date="2021-02-24T13:03:00Z"/>
              <w:b/>
              <w:bCs/>
              <w:lang w:val="en-GB"/>
            </w:rPr>
          </w:rPrChange>
        </w:rPr>
      </w:pPr>
      <w:ins w:id="37" w:author="Marijke Goeting" w:date="2021-02-24T13:03:00Z">
        <w:r w:rsidRPr="00057B10">
          <w:rPr>
            <w:rFonts w:ascii="Helvetica" w:hAnsi="Helvetica"/>
            <w:b/>
            <w:bCs/>
            <w:lang w:val="en-GB"/>
            <w:rPrChange w:id="38" w:author="Marijke Goeting" w:date="2021-02-24T13:04:00Z">
              <w:rPr>
                <w:b/>
                <w:bCs/>
                <w:lang w:val="en-GB"/>
              </w:rPr>
            </w:rPrChange>
          </w:rPr>
          <w:t xml:space="preserve">Florian van </w:t>
        </w:r>
        <w:proofErr w:type="spellStart"/>
        <w:r w:rsidRPr="00057B10">
          <w:rPr>
            <w:rFonts w:ascii="Helvetica" w:hAnsi="Helvetica"/>
            <w:b/>
            <w:bCs/>
            <w:lang w:val="en-GB"/>
            <w:rPrChange w:id="39" w:author="Marijke Goeting" w:date="2021-02-24T13:04:00Z">
              <w:rPr>
                <w:b/>
                <w:bCs/>
                <w:lang w:val="en-GB"/>
              </w:rPr>
            </w:rPrChange>
          </w:rPr>
          <w:t>Zandwijk</w:t>
        </w:r>
        <w:proofErr w:type="spellEnd"/>
        <w:r w:rsidRPr="00057B10">
          <w:rPr>
            <w:rFonts w:ascii="Helvetica" w:hAnsi="Helvetica"/>
            <w:b/>
            <w:bCs/>
            <w:lang w:val="en-GB"/>
            <w:rPrChange w:id="40" w:author="Marijke Goeting" w:date="2021-02-24T13:04:00Z">
              <w:rPr>
                <w:b/>
                <w:bCs/>
                <w:lang w:val="en-GB"/>
              </w:rPr>
            </w:rPrChange>
          </w:rPr>
          <w:t xml:space="preserve">, </w:t>
        </w:r>
        <w:r w:rsidRPr="00057B10">
          <w:rPr>
            <w:rFonts w:ascii="Helvetica" w:hAnsi="Helvetica"/>
            <w:b/>
            <w:bCs/>
            <w:i/>
            <w:iCs/>
            <w:lang w:val="en-GB"/>
            <w:rPrChange w:id="41" w:author="Marijke Goeting" w:date="2021-02-24T13:04:00Z">
              <w:rPr>
                <w:b/>
                <w:bCs/>
                <w:i/>
                <w:iCs/>
                <w:lang w:val="en-GB"/>
              </w:rPr>
            </w:rPrChange>
          </w:rPr>
          <w:t>PHONY Toolkit</w:t>
        </w:r>
        <w:r w:rsidRPr="00057B10">
          <w:rPr>
            <w:rFonts w:ascii="Helvetica" w:hAnsi="Helvetica"/>
            <w:b/>
            <w:bCs/>
            <w:lang w:val="en-GB"/>
            <w:rPrChange w:id="42" w:author="Marijke Goeting" w:date="2021-02-24T13:04:00Z">
              <w:rPr>
                <w:b/>
                <w:bCs/>
                <w:lang w:val="en-GB"/>
              </w:rPr>
            </w:rPrChange>
          </w:rPr>
          <w:t>, year?</w:t>
        </w:r>
      </w:ins>
    </w:p>
    <w:p w14:paraId="4723DE33" w14:textId="77777777" w:rsidR="00057B10" w:rsidRPr="00057B10" w:rsidRDefault="00057B10" w:rsidP="00057B10">
      <w:pPr>
        <w:rPr>
          <w:ins w:id="43" w:author="Marijke Goeting" w:date="2021-02-24T13:03:00Z"/>
          <w:rFonts w:ascii="Helvetica" w:hAnsi="Helvetica"/>
          <w:lang w:val="en-GB"/>
          <w:rPrChange w:id="44" w:author="Marijke Goeting" w:date="2021-02-24T13:04:00Z">
            <w:rPr>
              <w:ins w:id="45" w:author="Marijke Goeting" w:date="2021-02-24T13:03:00Z"/>
              <w:lang w:val="en-GB"/>
            </w:rPr>
          </w:rPrChange>
        </w:rPr>
      </w:pPr>
      <w:ins w:id="46" w:author="Marijke Goeting" w:date="2021-02-24T13:03:00Z">
        <w:r w:rsidRPr="00057B10">
          <w:rPr>
            <w:rFonts w:ascii="Helvetica" w:hAnsi="Helvetica"/>
            <w:color w:val="000000"/>
            <w:lang w:val="en-GB"/>
            <w:rPrChange w:id="47" w:author="Marijke Goeting" w:date="2021-02-24T13:04:00Z">
              <w:rPr>
                <w:color w:val="000000"/>
                <w:lang w:val="en-GB"/>
              </w:rPr>
            </w:rPrChange>
          </w:rPr>
          <w:lastRenderedPageBreak/>
          <w:t xml:space="preserve">Social media urges us to constantly share how fantastic our lives are. Sharing stereotypical travel-images of far-away places has become an essential part of this. </w:t>
        </w:r>
        <w:r w:rsidRPr="00057B10">
          <w:rPr>
            <w:rFonts w:ascii="Helvetica" w:hAnsi="Helvetica"/>
            <w:i/>
            <w:iCs/>
            <w:color w:val="000000"/>
            <w:lang w:val="en-GB"/>
            <w:rPrChange w:id="48" w:author="Marijke Goeting" w:date="2021-02-24T13:04:00Z">
              <w:rPr>
                <w:i/>
                <w:iCs/>
                <w:color w:val="000000"/>
                <w:lang w:val="en-GB"/>
              </w:rPr>
            </w:rPrChange>
          </w:rPr>
          <w:t>PHONY Toolkit</w:t>
        </w:r>
        <w:r w:rsidRPr="00057B10">
          <w:rPr>
            <w:rFonts w:ascii="Helvetica" w:hAnsi="Helvetica"/>
            <w:color w:val="000000"/>
            <w:lang w:val="en-GB"/>
            <w:rPrChange w:id="49" w:author="Marijke Goeting" w:date="2021-02-24T13:04:00Z">
              <w:rPr>
                <w:color w:val="000000"/>
                <w:lang w:val="en-GB"/>
              </w:rPr>
            </w:rPrChange>
          </w:rPr>
          <w:t xml:space="preserve"> is a smart phone clip-on that comes with an infinity pool and an airplane wing. With this toolkit Florian van </w:t>
        </w:r>
        <w:proofErr w:type="spellStart"/>
        <w:r w:rsidRPr="00057B10">
          <w:rPr>
            <w:rFonts w:ascii="Helvetica" w:hAnsi="Helvetica"/>
            <w:color w:val="000000"/>
            <w:lang w:val="en-GB"/>
            <w:rPrChange w:id="50" w:author="Marijke Goeting" w:date="2021-02-24T13:04:00Z">
              <w:rPr>
                <w:color w:val="000000"/>
                <w:lang w:val="en-GB"/>
              </w:rPr>
            </w:rPrChange>
          </w:rPr>
          <w:t>Zandwijk</w:t>
        </w:r>
        <w:proofErr w:type="spellEnd"/>
        <w:r w:rsidRPr="00057B10">
          <w:rPr>
            <w:rFonts w:ascii="Helvetica" w:hAnsi="Helvetica"/>
            <w:color w:val="000000"/>
            <w:lang w:val="en-GB"/>
            <w:rPrChange w:id="51" w:author="Marijke Goeting" w:date="2021-02-24T13:04:00Z">
              <w:rPr>
                <w:color w:val="000000"/>
                <w:lang w:val="en-GB"/>
              </w:rPr>
            </w:rPrChange>
          </w:rPr>
          <w:t xml:space="preserve"> allows you to escape the travel-pressure and fake perfect travel pictures without ever having to leave your home.</w:t>
        </w:r>
      </w:ins>
    </w:p>
    <w:p w14:paraId="0D8D00C7" w14:textId="77777777" w:rsidR="00057B10" w:rsidRPr="00A97AAC" w:rsidDel="00057B10" w:rsidRDefault="00057B10" w:rsidP="00C309D4">
      <w:pPr>
        <w:rPr>
          <w:del w:id="52" w:author="Marijke Goeting" w:date="2021-02-24T13:05:00Z"/>
          <w:rFonts w:ascii="Helvetica" w:hAnsi="Helvetica"/>
          <w:color w:val="000000"/>
          <w:lang w:val="en-GB"/>
        </w:rPr>
      </w:pPr>
    </w:p>
    <w:p w14:paraId="209EAB51" w14:textId="77777777" w:rsidR="00C309D4" w:rsidRPr="00A97AAC" w:rsidDel="00057B10" w:rsidRDefault="00C309D4" w:rsidP="00C309D4">
      <w:pPr>
        <w:rPr>
          <w:del w:id="53" w:author="Marijke Goeting" w:date="2021-02-24T13:05:00Z"/>
          <w:rFonts w:ascii="Helvetica" w:eastAsia="Times New Roman" w:hAnsi="Helvetica" w:cs="Times New Roman"/>
          <w:color w:val="333333"/>
          <w:lang w:val="en-GB" w:eastAsia="en-GB"/>
        </w:rPr>
      </w:pPr>
    </w:p>
    <w:p w14:paraId="205E0A1C" w14:textId="52B6A2B2" w:rsidR="00057B10" w:rsidRDefault="00057B10" w:rsidP="00C309D4">
      <w:pPr>
        <w:rPr>
          <w:ins w:id="54" w:author="Marijke Goeting" w:date="2021-02-24T13:03:00Z"/>
          <w:rFonts w:ascii="Helvetica" w:eastAsia="Times New Roman" w:hAnsi="Helvetica" w:cs="Times New Roman"/>
          <w:color w:val="333333"/>
          <w:lang w:eastAsia="en-GB"/>
        </w:rPr>
      </w:pPr>
    </w:p>
    <w:p w14:paraId="438C6E4A" w14:textId="77777777" w:rsidR="00057B10" w:rsidRPr="00A97AAC" w:rsidRDefault="00057B10" w:rsidP="00C309D4">
      <w:pPr>
        <w:rPr>
          <w:rFonts w:ascii="Helvetica" w:eastAsia="Times New Roman" w:hAnsi="Helvetica" w:cs="Times New Roman"/>
          <w:color w:val="333333"/>
          <w:lang w:eastAsia="en-GB"/>
        </w:rPr>
      </w:pPr>
    </w:p>
    <w:p w14:paraId="33B9B977" w14:textId="5DE0468B" w:rsidR="00C309D4" w:rsidRPr="00A97AAC" w:rsidRDefault="00C309D4" w:rsidP="00C309D4">
      <w:pPr>
        <w:rPr>
          <w:rFonts w:ascii="Helvetica" w:eastAsia="Times New Roman" w:hAnsi="Helvetica" w:cs="Times New Roman"/>
          <w:b/>
          <w:bCs/>
          <w:color w:val="333333"/>
          <w:sz w:val="32"/>
          <w:szCs w:val="32"/>
          <w:lang w:val="en-US" w:eastAsia="en-GB"/>
        </w:rPr>
      </w:pPr>
      <w:r w:rsidRPr="00A97AAC">
        <w:rPr>
          <w:rFonts w:ascii="Helvetica" w:eastAsia="Times New Roman" w:hAnsi="Helvetica" w:cs="Times New Roman"/>
          <w:b/>
          <w:bCs/>
          <w:color w:val="333333"/>
          <w:sz w:val="32"/>
          <w:szCs w:val="32"/>
          <w:lang w:val="en-US" w:eastAsia="en-GB"/>
        </w:rPr>
        <w:t>Art</w:t>
      </w:r>
    </w:p>
    <w:p w14:paraId="2CAED7EF" w14:textId="4B20CADF" w:rsidR="008915F1" w:rsidRDefault="009D6280" w:rsidP="00C309D4">
      <w:pPr>
        <w:rPr>
          <w:ins w:id="55" w:author="Marijke Goeting" w:date="2021-02-24T13:10:00Z"/>
          <w:rFonts w:ascii="Helvetica" w:hAnsi="Helvetica"/>
          <w:b/>
          <w:bCs/>
          <w:lang w:val="en-GB"/>
        </w:rPr>
      </w:pPr>
      <w:del w:id="56" w:author="Marijke Goeting" w:date="2021-02-24T13:11:00Z">
        <w:r w:rsidRPr="00A97AAC" w:rsidDel="008915F1">
          <w:rPr>
            <w:rFonts w:ascii="Helvetica" w:hAnsi="Helvetica"/>
            <w:b/>
            <w:bCs/>
            <w:noProof/>
            <w:lang w:val="en-GB"/>
          </w:rPr>
          <w:drawing>
            <wp:inline distT="0" distB="0" distL="0" distR="0" wp14:anchorId="2D0BE572" wp14:editId="4413B6BC">
              <wp:extent cx="5731510" cy="2586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del>
    </w:p>
    <w:p w14:paraId="7AA564D6" w14:textId="21F6E15D" w:rsidR="008915F1" w:rsidRDefault="008915F1" w:rsidP="008915F1">
      <w:pPr>
        <w:rPr>
          <w:ins w:id="57" w:author="Marijke Goeting" w:date="2021-02-24T13:11:00Z"/>
        </w:rPr>
      </w:pPr>
      <w:ins w:id="58" w:author="Marijke Goeting" w:date="2021-02-24T13:11:00Z">
        <w:r>
          <w:fldChar w:fldCharType="begin"/>
        </w:r>
        <w:r>
          <w:instrText xml:space="preserve"> INCLUDEPICTURE "/var/folders/hc/4fvnmnv93g721j7m_vf_gmjh0000gn/T/com.microsoft.Word/WebArchiveCopyPasteTempFiles/0n0e_audio_gradshow.00_07_28_15.still021.jpg" \* MERGEFORMATINET </w:instrText>
        </w:r>
        <w:r>
          <w:fldChar w:fldCharType="separate"/>
        </w:r>
        <w:r>
          <w:rPr>
            <w:noProof/>
          </w:rPr>
          <w:drawing>
            <wp:inline distT="0" distB="0" distL="0" distR="0" wp14:anchorId="536E7625" wp14:editId="30C285E4">
              <wp:extent cx="5731510" cy="3224530"/>
              <wp:effectExtent l="0" t="0" r="0" b="127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fldChar w:fldCharType="end"/>
        </w:r>
      </w:ins>
    </w:p>
    <w:p w14:paraId="6B8CFB5E" w14:textId="7FFB364E" w:rsidR="008915F1" w:rsidRDefault="008915F1" w:rsidP="008915F1">
      <w:pPr>
        <w:rPr>
          <w:ins w:id="59" w:author="Marijke Goeting" w:date="2021-02-24T13:12:00Z"/>
        </w:rPr>
      </w:pPr>
      <w:ins w:id="60" w:author="Marijke Goeting" w:date="2021-02-24T13:12:00Z">
        <w:r>
          <w:fldChar w:fldCharType="begin"/>
        </w:r>
        <w:r>
          <w:instrText xml:space="preserve"> INCLUDEPICTURE "/var/folders/hc/4fvnmnv93g721j7m_vf_gmjh0000gn/T/com.microsoft.Word/WebArchiveCopyPasteTempFiles/0n0e_audio_gradshow.00_00_46_17.still002.jpg" \* MERGEFORMATINET </w:instrText>
        </w:r>
        <w:r>
          <w:fldChar w:fldCharType="separate"/>
        </w:r>
        <w:r>
          <w:rPr>
            <w:noProof/>
          </w:rPr>
          <w:drawing>
            <wp:inline distT="0" distB="0" distL="0" distR="0" wp14:anchorId="120BD8E8" wp14:editId="1DC3EA2B">
              <wp:extent cx="5731510" cy="3224530"/>
              <wp:effectExtent l="0" t="0" r="0" b="127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fldChar w:fldCharType="end"/>
        </w:r>
      </w:ins>
    </w:p>
    <w:p w14:paraId="441B2A15" w14:textId="77777777" w:rsidR="008915F1" w:rsidRDefault="008915F1" w:rsidP="00C309D4">
      <w:pPr>
        <w:rPr>
          <w:ins w:id="61" w:author="Marijke Goeting" w:date="2021-02-24T13:10:00Z"/>
          <w:rFonts w:ascii="Helvetica" w:hAnsi="Helvetica"/>
          <w:b/>
          <w:bCs/>
          <w:lang w:val="en-GB"/>
        </w:rPr>
      </w:pPr>
    </w:p>
    <w:p w14:paraId="6D41840A" w14:textId="4A9EAB37" w:rsidR="00C309D4" w:rsidRPr="00A97AAC" w:rsidRDefault="00C309D4" w:rsidP="00C309D4">
      <w:pPr>
        <w:rPr>
          <w:rFonts w:ascii="Helvetica" w:hAnsi="Helvetica"/>
          <w:b/>
          <w:bCs/>
          <w:lang w:val="en-GB"/>
        </w:rPr>
      </w:pPr>
      <w:r w:rsidRPr="00A97AAC">
        <w:rPr>
          <w:rFonts w:ascii="Helvetica" w:hAnsi="Helvetica"/>
          <w:b/>
          <w:bCs/>
          <w:lang w:val="en-GB"/>
        </w:rPr>
        <w:t xml:space="preserve">Deborah Mora, </w:t>
      </w:r>
      <w:r w:rsidRPr="00A97AAC">
        <w:rPr>
          <w:rFonts w:ascii="Helvetica" w:hAnsi="Helvetica"/>
          <w:b/>
          <w:bCs/>
          <w:i/>
          <w:iCs/>
          <w:lang w:val="en-GB"/>
        </w:rPr>
        <w:t>0°N 0°E</w:t>
      </w:r>
      <w:r w:rsidRPr="00A97AAC">
        <w:rPr>
          <w:rFonts w:ascii="Helvetica" w:hAnsi="Helvetica"/>
          <w:b/>
          <w:bCs/>
          <w:lang w:val="en-GB"/>
        </w:rPr>
        <w:t>, 2020</w:t>
      </w:r>
    </w:p>
    <w:p w14:paraId="057360E2" w14:textId="77777777" w:rsidR="00C309D4" w:rsidRPr="00A97AAC" w:rsidRDefault="00C309D4" w:rsidP="00C309D4">
      <w:pPr>
        <w:rPr>
          <w:rFonts w:ascii="Helvetica" w:hAnsi="Helvetica"/>
          <w:lang w:val="en-GB"/>
        </w:rPr>
      </w:pPr>
      <w:r w:rsidRPr="00A97AAC">
        <w:rPr>
          <w:rFonts w:ascii="Helvetica" w:hAnsi="Helvetica"/>
          <w:i/>
          <w:iCs/>
          <w:lang w:val="en-GB"/>
        </w:rPr>
        <w:lastRenderedPageBreak/>
        <w:t>0°N 0°E</w:t>
      </w:r>
      <w:r w:rsidRPr="00A97AAC">
        <w:rPr>
          <w:rFonts w:ascii="Helvetica" w:hAnsi="Helvetica"/>
          <w:lang w:val="en-GB"/>
        </w:rPr>
        <w:t xml:space="preserve"> is a video installation that visualises the cyber-myth of the Null island: a fictional island imagined to float at the intersection of the prime meridian and the equator, at the 0°, 0° coordinates position. Deborah Mora noticed that the null value is also attributed to images, files and recordings that are uploaded online without a specific geo-position. By downloading and combining photographs, satellite pictures, 3D models and sound recordings with the 0,0 location, </w:t>
      </w:r>
      <w:r w:rsidRPr="00A97AAC">
        <w:rPr>
          <w:rFonts w:ascii="Helvetica" w:hAnsi="Helvetica"/>
          <w:i/>
          <w:iCs/>
          <w:lang w:val="en-GB"/>
        </w:rPr>
        <w:t>0°N 0°E</w:t>
      </w:r>
      <w:r w:rsidRPr="00A97AAC">
        <w:rPr>
          <w:rFonts w:ascii="Helvetica" w:hAnsi="Helvetica"/>
          <w:lang w:val="en-GB"/>
        </w:rPr>
        <w:t xml:space="preserve"> becomes an archive where all the lost objects come together in the form of a fictional island. Deborah created an immersive exploration of the visual and sonic landscape of this island, which evokes an otherworldly atmosphere where the natural and organic meet the electronic and artificial. In doing so, </w:t>
      </w:r>
      <w:r w:rsidRPr="00A97AAC">
        <w:rPr>
          <w:rFonts w:ascii="Helvetica" w:hAnsi="Helvetica"/>
          <w:i/>
          <w:iCs/>
          <w:lang w:val="en-GB"/>
        </w:rPr>
        <w:t>0°N 0°E</w:t>
      </w:r>
      <w:r w:rsidRPr="00A97AAC">
        <w:rPr>
          <w:rFonts w:ascii="Helvetica" w:hAnsi="Helvetica"/>
          <w:lang w:val="en-GB"/>
        </w:rPr>
        <w:t xml:space="preserve"> offers an experience of nature that exists in – and can only be accessed through – digital mediation.</w:t>
      </w:r>
    </w:p>
    <w:p w14:paraId="36586B49" w14:textId="77777777" w:rsidR="00C309D4" w:rsidRPr="00A97AAC" w:rsidRDefault="00C309D4" w:rsidP="00C309D4">
      <w:pPr>
        <w:rPr>
          <w:rFonts w:ascii="Helvetica" w:hAnsi="Helvetica"/>
          <w:lang w:val="en-GB"/>
        </w:rPr>
      </w:pPr>
    </w:p>
    <w:p w14:paraId="7918974C" w14:textId="6B05ABAE" w:rsidR="00C309D4" w:rsidRPr="00A97AAC" w:rsidRDefault="00C309D4" w:rsidP="00C309D4">
      <w:pPr>
        <w:rPr>
          <w:rFonts w:ascii="Helvetica" w:hAnsi="Helvetica"/>
          <w:i/>
          <w:iCs/>
          <w:lang w:val="en-GB"/>
        </w:rPr>
      </w:pPr>
      <w:r w:rsidRPr="00A97AAC">
        <w:rPr>
          <w:rFonts w:ascii="Helvetica" w:hAnsi="Helvetica"/>
          <w:i/>
          <w:iCs/>
          <w:lang w:val="en-GB"/>
        </w:rPr>
        <w:t xml:space="preserve">This work </w:t>
      </w:r>
      <w:ins w:id="62" w:author="Marijke Goeting" w:date="2021-02-24T13:10:00Z">
        <w:r w:rsidR="008915F1">
          <w:rPr>
            <w:rFonts w:ascii="Helvetica" w:hAnsi="Helvetica"/>
            <w:i/>
            <w:iCs/>
            <w:lang w:val="en-GB"/>
          </w:rPr>
          <w:t>was</w:t>
        </w:r>
      </w:ins>
      <w:del w:id="63" w:author="Marijke Goeting" w:date="2021-02-24T13:10:00Z">
        <w:r w:rsidRPr="00A97AAC" w:rsidDel="008915F1">
          <w:rPr>
            <w:rFonts w:ascii="Helvetica" w:hAnsi="Helvetica"/>
            <w:i/>
            <w:iCs/>
            <w:lang w:val="en-GB"/>
          </w:rPr>
          <w:delText>is</w:delText>
        </w:r>
      </w:del>
      <w:r w:rsidRPr="00A97AAC">
        <w:rPr>
          <w:rFonts w:ascii="Helvetica" w:hAnsi="Helvetica"/>
          <w:i/>
          <w:iCs/>
          <w:lang w:val="en-GB"/>
        </w:rPr>
        <w:t xml:space="preserve"> shown at </w:t>
      </w:r>
      <w:del w:id="64" w:author="Marijke Goeting" w:date="2021-02-24T13:10:00Z">
        <w:r w:rsidRPr="00A97AAC" w:rsidDel="008915F1">
          <w:rPr>
            <w:rFonts w:ascii="Helvetica" w:hAnsi="Helvetica"/>
            <w:i/>
            <w:iCs/>
            <w:lang w:val="en-GB"/>
          </w:rPr>
          <w:delText>NEXT Museum</w:delText>
        </w:r>
      </w:del>
      <w:proofErr w:type="spellStart"/>
      <w:ins w:id="65" w:author="Marijke Goeting" w:date="2021-02-24T13:10:00Z">
        <w:r w:rsidR="008915F1">
          <w:rPr>
            <w:rFonts w:ascii="Helvetica" w:hAnsi="Helvetica"/>
            <w:i/>
            <w:iCs/>
            <w:lang w:val="en-GB"/>
          </w:rPr>
          <w:t>Fiber</w:t>
        </w:r>
        <w:proofErr w:type="spellEnd"/>
        <w:r w:rsidR="008915F1">
          <w:rPr>
            <w:rFonts w:ascii="Helvetica" w:hAnsi="Helvetica"/>
            <w:i/>
            <w:iCs/>
            <w:lang w:val="en-GB"/>
          </w:rPr>
          <w:t xml:space="preserve"> Festival (2020)</w:t>
        </w:r>
      </w:ins>
      <w:ins w:id="66" w:author="Marijke Goeting" w:date="2021-02-24T13:23:00Z">
        <w:r w:rsidR="0012608F">
          <w:rPr>
            <w:rFonts w:ascii="Helvetica" w:hAnsi="Helvetica"/>
            <w:i/>
            <w:iCs/>
            <w:lang w:val="en-GB"/>
          </w:rPr>
          <w:t xml:space="preserve"> and featured on</w:t>
        </w:r>
      </w:ins>
      <w:ins w:id="67" w:author="Marijke Goeting" w:date="2021-02-24T13:13:00Z">
        <w:r w:rsidR="008915F1">
          <w:rPr>
            <w:rFonts w:ascii="Helvetica" w:hAnsi="Helvetica"/>
            <w:i/>
            <w:iCs/>
            <w:lang w:val="en-GB"/>
          </w:rPr>
          <w:t xml:space="preserve"> NextNature</w:t>
        </w:r>
      </w:ins>
      <w:ins w:id="68" w:author="Marijke Goeting" w:date="2021-02-24T13:15:00Z">
        <w:r w:rsidR="008915F1">
          <w:rPr>
            <w:rFonts w:ascii="Helvetica" w:hAnsi="Helvetica"/>
            <w:i/>
            <w:iCs/>
            <w:lang w:val="en-GB"/>
          </w:rPr>
          <w:t>.net</w:t>
        </w:r>
      </w:ins>
      <w:ins w:id="69" w:author="Marijke Goeting" w:date="2021-02-24T13:14:00Z">
        <w:r w:rsidR="008915F1">
          <w:rPr>
            <w:rFonts w:ascii="Helvetica" w:hAnsi="Helvetica"/>
            <w:i/>
            <w:iCs/>
            <w:lang w:val="en-GB"/>
          </w:rPr>
          <w:t xml:space="preserve"> and Next</w:t>
        </w:r>
      </w:ins>
      <w:ins w:id="70" w:author="Marijke Goeting" w:date="2021-02-24T13:15:00Z">
        <w:r w:rsidR="008915F1">
          <w:rPr>
            <w:rFonts w:ascii="Helvetica" w:hAnsi="Helvetica"/>
            <w:i/>
            <w:iCs/>
            <w:lang w:val="en-GB"/>
          </w:rPr>
          <w:t>M</w:t>
        </w:r>
      </w:ins>
      <w:ins w:id="71" w:author="Marijke Goeting" w:date="2021-02-24T13:14:00Z">
        <w:r w:rsidR="008915F1">
          <w:rPr>
            <w:rFonts w:ascii="Helvetica" w:hAnsi="Helvetica"/>
            <w:i/>
            <w:iCs/>
            <w:lang w:val="en-GB"/>
          </w:rPr>
          <w:t>useum</w:t>
        </w:r>
      </w:ins>
      <w:ins w:id="72" w:author="Marijke Goeting" w:date="2021-02-24T13:15:00Z">
        <w:r w:rsidR="008915F1">
          <w:rPr>
            <w:rFonts w:ascii="Helvetica" w:hAnsi="Helvetica"/>
            <w:i/>
            <w:iCs/>
            <w:lang w:val="en-GB"/>
          </w:rPr>
          <w:t>.io</w:t>
        </w:r>
      </w:ins>
      <w:r w:rsidRPr="00A97AAC">
        <w:rPr>
          <w:rFonts w:ascii="Helvetica" w:hAnsi="Helvetica"/>
          <w:i/>
          <w:iCs/>
          <w:lang w:val="en-GB"/>
        </w:rPr>
        <w:t>.</w:t>
      </w:r>
    </w:p>
    <w:p w14:paraId="75FCE807" w14:textId="41BDB657" w:rsidR="00C309D4" w:rsidRPr="00A97AAC" w:rsidDel="008915F1" w:rsidRDefault="008915F1" w:rsidP="00C309D4">
      <w:pPr>
        <w:rPr>
          <w:del w:id="73" w:author="Marijke Goeting" w:date="2021-02-24T13:13:00Z"/>
          <w:rFonts w:ascii="Helvetica" w:eastAsia="Times New Roman" w:hAnsi="Helvetica" w:cs="Times New Roman"/>
          <w:color w:val="333333"/>
          <w:lang w:eastAsia="en-GB"/>
        </w:rPr>
      </w:pPr>
      <w:ins w:id="74" w:author="Marijke Goeting" w:date="2021-02-24T13:13:00Z">
        <w:r w:rsidRPr="008915F1">
          <w:t>https://vimeo.com/480690166</w:t>
        </w:r>
      </w:ins>
      <w:del w:id="75" w:author="Marijke Goeting" w:date="2021-02-24T13:13:00Z">
        <w:r w:rsidR="00146E25" w:rsidDel="008915F1">
          <w:fldChar w:fldCharType="begin"/>
        </w:r>
        <w:r w:rsidR="00146E25" w:rsidDel="008915F1">
          <w:delInstrText xml:space="preserve"> HYPERLINK "https://www.youtube.com/watch?v=mQqdw_9DAkI&amp;feature=emb_logo" </w:delInstrText>
        </w:r>
        <w:r w:rsidR="00146E25" w:rsidDel="008915F1">
          <w:fldChar w:fldCharType="separate"/>
        </w:r>
        <w:r w:rsidR="00C309D4" w:rsidRPr="00A97AAC" w:rsidDel="008915F1">
          <w:rPr>
            <w:rStyle w:val="Hyperlink"/>
            <w:rFonts w:ascii="Helvetica" w:eastAsia="Times New Roman" w:hAnsi="Helvetica" w:cs="Times New Roman"/>
            <w:lang w:eastAsia="en-GB"/>
          </w:rPr>
          <w:delText>https://www.youtube.com/watch?v=mQqdw_9DAkI&amp;feature=emb_logo</w:delText>
        </w:r>
        <w:r w:rsidR="00146E25" w:rsidDel="008915F1">
          <w:rPr>
            <w:rStyle w:val="Hyperlink"/>
            <w:rFonts w:ascii="Helvetica" w:eastAsia="Times New Roman" w:hAnsi="Helvetica" w:cs="Times New Roman"/>
            <w:lang w:eastAsia="en-GB"/>
          </w:rPr>
          <w:fldChar w:fldCharType="end"/>
        </w:r>
      </w:del>
    </w:p>
    <w:p w14:paraId="0B97B0A4" w14:textId="77777777" w:rsidR="009D6280" w:rsidRPr="00A97AAC" w:rsidRDefault="009D6280" w:rsidP="009D6280">
      <w:pPr>
        <w:rPr>
          <w:rFonts w:ascii="Helvetica" w:hAnsi="Helvetica"/>
          <w:b/>
          <w:bCs/>
          <w:lang w:val="en-GB"/>
        </w:rPr>
      </w:pPr>
      <w:r w:rsidRPr="00A97AAC">
        <w:rPr>
          <w:rFonts w:ascii="Helvetica" w:hAnsi="Helvetica"/>
          <w:b/>
          <w:bCs/>
          <w:lang w:val="en-GB"/>
        </w:rPr>
        <w:t>---------------------------------</w:t>
      </w:r>
    </w:p>
    <w:p w14:paraId="23799D63" w14:textId="77777777" w:rsidR="009D6280" w:rsidRPr="00A97AAC" w:rsidRDefault="009D6280" w:rsidP="00C309D4">
      <w:pPr>
        <w:rPr>
          <w:rFonts w:ascii="Helvetica" w:eastAsia="Times New Roman" w:hAnsi="Helvetica" w:cs="Times New Roman"/>
          <w:color w:val="333333"/>
          <w:lang w:eastAsia="en-GB"/>
        </w:rPr>
      </w:pPr>
    </w:p>
    <w:p w14:paraId="35CCEC47" w14:textId="13F640C6" w:rsidR="00C309D4" w:rsidRPr="00A97AAC" w:rsidRDefault="00C309D4" w:rsidP="00C309D4">
      <w:pPr>
        <w:rPr>
          <w:rFonts w:ascii="Helvetica" w:eastAsia="Times New Roman" w:hAnsi="Helvetica" w:cs="Times New Roman"/>
          <w:color w:val="333333"/>
          <w:lang w:eastAsia="en-GB"/>
        </w:rPr>
      </w:pPr>
      <w:r w:rsidRPr="00A97AAC">
        <w:rPr>
          <w:rFonts w:ascii="Helvetica" w:eastAsia="Times New Roman" w:hAnsi="Helvetica" w:cs="Times New Roman"/>
          <w:noProof/>
          <w:color w:val="333333"/>
          <w:lang w:eastAsia="en-GB"/>
        </w:rPr>
        <w:lastRenderedPageBreak/>
        <w:drawing>
          <wp:inline distT="0" distB="0" distL="0" distR="0" wp14:anchorId="691FA2ED" wp14:editId="760F5229">
            <wp:extent cx="5731510" cy="7379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31510" cy="7379335"/>
                    </a:xfrm>
                    <a:prstGeom prst="rect">
                      <a:avLst/>
                    </a:prstGeom>
                  </pic:spPr>
                </pic:pic>
              </a:graphicData>
            </a:graphic>
          </wp:inline>
        </w:drawing>
      </w:r>
    </w:p>
    <w:p w14:paraId="6AE00827" w14:textId="77777777" w:rsidR="00C309D4" w:rsidRPr="00A97AAC" w:rsidRDefault="00C309D4" w:rsidP="00C309D4">
      <w:pPr>
        <w:rPr>
          <w:rFonts w:ascii="Helvetica" w:hAnsi="Helvetica"/>
          <w:b/>
          <w:bCs/>
          <w:color w:val="000000"/>
          <w:lang w:val="en-GB"/>
        </w:rPr>
      </w:pPr>
      <w:r w:rsidRPr="00A97AAC">
        <w:rPr>
          <w:rFonts w:ascii="Helvetica" w:hAnsi="Helvetica"/>
          <w:b/>
          <w:bCs/>
          <w:color w:val="000000"/>
          <w:lang w:val="en-GB"/>
        </w:rPr>
        <w:t xml:space="preserve">Amy Whittle, </w:t>
      </w:r>
      <w:r w:rsidRPr="00A97AAC">
        <w:rPr>
          <w:rFonts w:ascii="Helvetica" w:hAnsi="Helvetica"/>
          <w:b/>
          <w:bCs/>
          <w:i/>
          <w:iCs/>
          <w:color w:val="000000"/>
          <w:lang w:val="en-GB"/>
        </w:rPr>
        <w:t>Artificial Afterlife</w:t>
      </w:r>
      <w:r w:rsidRPr="00A97AAC">
        <w:rPr>
          <w:rFonts w:ascii="Helvetica" w:hAnsi="Helvetica"/>
          <w:b/>
          <w:bCs/>
          <w:color w:val="000000"/>
          <w:lang w:val="en-GB"/>
        </w:rPr>
        <w:t>, 2016</w:t>
      </w:r>
    </w:p>
    <w:p w14:paraId="2FA5BEDF" w14:textId="77777777" w:rsidR="00C309D4" w:rsidRPr="00A97AAC" w:rsidRDefault="00C309D4" w:rsidP="00C309D4">
      <w:pPr>
        <w:rPr>
          <w:rFonts w:ascii="Helvetica" w:hAnsi="Helvetica"/>
          <w:color w:val="000000"/>
          <w:lang w:val="en-GB"/>
        </w:rPr>
      </w:pPr>
      <w:r w:rsidRPr="00A97AAC">
        <w:rPr>
          <w:rFonts w:ascii="Helvetica" w:hAnsi="Helvetica"/>
          <w:i/>
          <w:iCs/>
          <w:color w:val="000000"/>
          <w:lang w:val="en-GB"/>
        </w:rPr>
        <w:t>Artificial Afterlife</w:t>
      </w:r>
      <w:r w:rsidRPr="00A97AAC">
        <w:rPr>
          <w:rFonts w:ascii="Helvetica" w:hAnsi="Helvetica"/>
          <w:color w:val="000000"/>
          <w:lang w:val="en-GB"/>
        </w:rPr>
        <w:t xml:space="preserve"> by Amy Whittle is an installation that visualises the energy stored in the fluids of the dead. By connecting a dead animal (donated by a local animal rescue centre) to an electric circuit, Amy was able to transform the animal’s remaining energy into red and blue visuals on the screen. Inspired by the famous novel </w:t>
      </w:r>
      <w:r w:rsidRPr="00A97AAC">
        <w:rPr>
          <w:rFonts w:ascii="Helvetica" w:hAnsi="Helvetica"/>
          <w:i/>
          <w:iCs/>
          <w:color w:val="000000"/>
          <w:lang w:val="en-GB"/>
        </w:rPr>
        <w:t>Frankenstein</w:t>
      </w:r>
      <w:r w:rsidRPr="00A97AAC">
        <w:rPr>
          <w:rFonts w:ascii="Helvetica" w:hAnsi="Helvetica"/>
          <w:color w:val="000000"/>
          <w:lang w:val="en-GB"/>
        </w:rPr>
        <w:t xml:space="preserve"> and scientific experiments from the 18th century (like Luigi Galvani who applied electric current to dissected frogs in order to animate their limbs) as well as by contemporary ideas like brain-uploading and developments in </w:t>
      </w:r>
      <w:r w:rsidRPr="00A97AAC">
        <w:rPr>
          <w:rFonts w:ascii="Helvetica" w:hAnsi="Helvetica"/>
          <w:color w:val="000000"/>
          <w:lang w:val="en-GB"/>
        </w:rPr>
        <w:lastRenderedPageBreak/>
        <w:t xml:space="preserve">AI, </w:t>
      </w:r>
      <w:r w:rsidRPr="00A97AAC">
        <w:rPr>
          <w:rFonts w:ascii="Helvetica" w:hAnsi="Helvetica"/>
          <w:i/>
          <w:iCs/>
          <w:color w:val="000000"/>
          <w:lang w:val="en-GB"/>
        </w:rPr>
        <w:t>Artificial Afterlife</w:t>
      </w:r>
      <w:r w:rsidRPr="00A97AAC">
        <w:rPr>
          <w:rFonts w:ascii="Helvetica" w:hAnsi="Helvetica"/>
          <w:color w:val="000000"/>
          <w:lang w:val="en-GB"/>
        </w:rPr>
        <w:t xml:space="preserve"> examines the possibility of technological life after death. ‘As a non-believer I too desire a form of afterlife,’ Amy writes, and ‘as an interaction designer I believe these notions can be realised with the help of technology.’ However, the installation is not a scientific project. Instead, it is an artwork that explores how the seemingly opposing fields of technology and spirituality can be connected, inviting us to reflect on the mystification of technology.</w:t>
      </w:r>
    </w:p>
    <w:p w14:paraId="049850D9" w14:textId="77777777" w:rsidR="00C309D4" w:rsidRPr="00A97AAC" w:rsidRDefault="00C309D4" w:rsidP="00C309D4">
      <w:pPr>
        <w:rPr>
          <w:rFonts w:ascii="Helvetica" w:hAnsi="Helvetica"/>
          <w:lang w:val="en-GB"/>
        </w:rPr>
      </w:pPr>
    </w:p>
    <w:p w14:paraId="62625485" w14:textId="77777777" w:rsidR="00C309D4" w:rsidRPr="00A97AAC" w:rsidRDefault="00C309D4" w:rsidP="00C309D4">
      <w:pPr>
        <w:rPr>
          <w:rFonts w:ascii="Helvetica" w:hAnsi="Helvetica"/>
          <w:i/>
          <w:iCs/>
          <w:lang w:val="en-GB"/>
        </w:rPr>
      </w:pPr>
      <w:r w:rsidRPr="00A97AAC">
        <w:rPr>
          <w:rFonts w:ascii="Helvetica" w:hAnsi="Helvetica"/>
          <w:i/>
          <w:iCs/>
          <w:lang w:val="en-GB"/>
        </w:rPr>
        <w:t xml:space="preserve">This work was selected by Creative Applications as Highlight and Favourite (2016) and won the Hendrik </w:t>
      </w:r>
      <w:proofErr w:type="spellStart"/>
      <w:r w:rsidRPr="00A97AAC">
        <w:rPr>
          <w:rFonts w:ascii="Helvetica" w:hAnsi="Helvetica"/>
          <w:i/>
          <w:iCs/>
          <w:lang w:val="en-GB"/>
        </w:rPr>
        <w:t>Valk</w:t>
      </w:r>
      <w:proofErr w:type="spellEnd"/>
      <w:r w:rsidRPr="00A97AAC">
        <w:rPr>
          <w:rFonts w:ascii="Helvetica" w:hAnsi="Helvetica"/>
          <w:i/>
          <w:iCs/>
          <w:lang w:val="en-GB"/>
        </w:rPr>
        <w:t xml:space="preserve"> Award (2017).</w:t>
      </w:r>
    </w:p>
    <w:p w14:paraId="53E5EECA" w14:textId="1A43BEE0" w:rsidR="00C309D4" w:rsidRPr="00A97AAC" w:rsidRDefault="00C309D4" w:rsidP="00C309D4">
      <w:pPr>
        <w:rPr>
          <w:rFonts w:ascii="Helvetica" w:eastAsia="Times New Roman" w:hAnsi="Helvetica" w:cs="Times New Roman"/>
          <w:color w:val="333333"/>
          <w:lang w:eastAsia="en-GB"/>
        </w:rPr>
      </w:pPr>
    </w:p>
    <w:p w14:paraId="136F13AF" w14:textId="77777777" w:rsidR="00C309D4" w:rsidRPr="00A97AAC" w:rsidRDefault="00C309D4" w:rsidP="00C309D4">
      <w:pPr>
        <w:rPr>
          <w:rFonts w:ascii="Helvetica" w:eastAsia="Times New Roman" w:hAnsi="Helvetica" w:cs="Times New Roman"/>
          <w:color w:val="333333"/>
          <w:lang w:eastAsia="en-GB"/>
        </w:rPr>
      </w:pPr>
    </w:p>
    <w:p w14:paraId="2F392CEC" w14:textId="77777777" w:rsidR="00C309D4" w:rsidRPr="00A97AAC" w:rsidRDefault="00C309D4" w:rsidP="00C309D4">
      <w:pPr>
        <w:rPr>
          <w:rFonts w:ascii="Helvetica" w:eastAsia="Times New Roman" w:hAnsi="Helvetica" w:cs="Times New Roman"/>
          <w:color w:val="333333"/>
          <w:lang w:eastAsia="en-GB"/>
        </w:rPr>
      </w:pPr>
    </w:p>
    <w:p w14:paraId="314A1626" w14:textId="215AA4CA" w:rsidR="00057B10" w:rsidRPr="00A97AAC" w:rsidRDefault="00C309D4" w:rsidP="00C309D4">
      <w:pPr>
        <w:rPr>
          <w:rFonts w:ascii="Helvetica" w:eastAsia="Times New Roman" w:hAnsi="Helvetica" w:cs="Times New Roman"/>
          <w:b/>
          <w:bCs/>
          <w:color w:val="333333"/>
          <w:sz w:val="32"/>
          <w:szCs w:val="32"/>
          <w:lang w:val="en-US" w:eastAsia="en-GB"/>
        </w:rPr>
      </w:pPr>
      <w:r w:rsidRPr="00A97AAC">
        <w:rPr>
          <w:rFonts w:ascii="Helvetica" w:eastAsia="Times New Roman" w:hAnsi="Helvetica" w:cs="Times New Roman"/>
          <w:b/>
          <w:bCs/>
          <w:color w:val="333333"/>
          <w:sz w:val="32"/>
          <w:szCs w:val="32"/>
          <w:lang w:val="en-US" w:eastAsia="en-GB"/>
        </w:rPr>
        <w:t>Technology</w:t>
      </w:r>
    </w:p>
    <w:p w14:paraId="401DA703" w14:textId="654EB87F" w:rsidR="00C309D4" w:rsidRPr="00A97AAC" w:rsidRDefault="00057B10" w:rsidP="00C309D4">
      <w:pPr>
        <w:rPr>
          <w:rFonts w:ascii="Helvetica" w:hAnsi="Helvetica"/>
          <w:lang w:val="en-GB"/>
        </w:rPr>
      </w:pPr>
      <w:ins w:id="76" w:author="Marijke Goeting" w:date="2021-02-24T13:05:00Z">
        <w:r w:rsidRPr="00895C51">
          <w:rPr>
            <w:lang w:val="en-GB"/>
          </w:rPr>
          <w:fldChar w:fldCharType="begin"/>
        </w:r>
        <w:r w:rsidRPr="00895C51">
          <w:rPr>
            <w:lang w:val="en-GB"/>
          </w:rPr>
          <w:instrText xml:space="preserve"> INCLUDEPICTURE "/var/folders/hc/4fvnmnv93g721j7m_vf_gmjh0000gn/T/com.microsoft.Word/WebArchiveCopyPasteTempFiles/eva_boxtel.jpg" \* MERGEFORMATINET </w:instrText>
        </w:r>
        <w:r w:rsidRPr="00895C51">
          <w:rPr>
            <w:lang w:val="en-GB"/>
          </w:rPr>
          <w:fldChar w:fldCharType="separate"/>
        </w:r>
        <w:r w:rsidRPr="00895C51">
          <w:rPr>
            <w:noProof/>
            <w:lang w:val="en-GB"/>
          </w:rPr>
          <w:drawing>
            <wp:inline distT="0" distB="0" distL="0" distR="0" wp14:anchorId="1808D46E" wp14:editId="22525A9B">
              <wp:extent cx="4459202" cy="2509284"/>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84718" cy="2523642"/>
                      </a:xfrm>
                      <a:prstGeom prst="rect">
                        <a:avLst/>
                      </a:prstGeom>
                      <a:noFill/>
                      <a:ln>
                        <a:noFill/>
                      </a:ln>
                    </pic:spPr>
                  </pic:pic>
                </a:graphicData>
              </a:graphic>
            </wp:inline>
          </w:drawing>
        </w:r>
        <w:r w:rsidRPr="00895C51">
          <w:rPr>
            <w:lang w:val="en-GB"/>
          </w:rPr>
          <w:fldChar w:fldCharType="end"/>
        </w:r>
      </w:ins>
      <w:del w:id="77" w:author="Marijke Goeting" w:date="2021-02-24T13:05:00Z">
        <w:r w:rsidR="009D6280" w:rsidRPr="00A97AAC" w:rsidDel="00057B10">
          <w:rPr>
            <w:rFonts w:ascii="Helvetica" w:hAnsi="Helvetica"/>
            <w:noProof/>
            <w:lang w:val="en-GB"/>
          </w:rPr>
          <w:drawing>
            <wp:inline distT="0" distB="0" distL="0" distR="0" wp14:anchorId="47F0A2F9" wp14:editId="618B04F5">
              <wp:extent cx="4446642" cy="29642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2485" cy="2968159"/>
                      </a:xfrm>
                      <a:prstGeom prst="rect">
                        <a:avLst/>
                      </a:prstGeom>
                    </pic:spPr>
                  </pic:pic>
                </a:graphicData>
              </a:graphic>
            </wp:inline>
          </w:drawing>
        </w:r>
      </w:del>
      <w:r w:rsidR="009D6280" w:rsidRPr="00A97AAC">
        <w:rPr>
          <w:rFonts w:ascii="Helvetica" w:hAnsi="Helvetica"/>
          <w:noProof/>
          <w:lang w:val="en-GB"/>
        </w:rPr>
        <w:drawing>
          <wp:inline distT="0" distB="0" distL="0" distR="0" wp14:anchorId="56FBA387" wp14:editId="22FC98CE">
            <wp:extent cx="4446270" cy="2778796"/>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6979" cy="2785489"/>
                    </a:xfrm>
                    <a:prstGeom prst="rect">
                      <a:avLst/>
                    </a:prstGeom>
                  </pic:spPr>
                </pic:pic>
              </a:graphicData>
            </a:graphic>
          </wp:inline>
        </w:drawing>
      </w:r>
    </w:p>
    <w:p w14:paraId="50859551" w14:textId="77777777" w:rsidR="009D6280" w:rsidRPr="00A97AAC" w:rsidRDefault="009D6280" w:rsidP="009D6280">
      <w:pPr>
        <w:rPr>
          <w:rFonts w:ascii="Helvetica" w:hAnsi="Helvetica"/>
          <w:lang w:val="en-GB"/>
        </w:rPr>
      </w:pPr>
      <w:r w:rsidRPr="00A97AAC">
        <w:rPr>
          <w:rFonts w:ascii="Helvetica" w:hAnsi="Helvetica"/>
          <w:b/>
          <w:bCs/>
          <w:lang w:val="en-GB"/>
        </w:rPr>
        <w:t xml:space="preserve">Eva van </w:t>
      </w:r>
      <w:proofErr w:type="spellStart"/>
      <w:r w:rsidRPr="00A97AAC">
        <w:rPr>
          <w:rFonts w:ascii="Helvetica" w:hAnsi="Helvetica"/>
          <w:b/>
          <w:bCs/>
          <w:lang w:val="en-GB"/>
        </w:rPr>
        <w:t>Boxtel</w:t>
      </w:r>
      <w:proofErr w:type="spellEnd"/>
      <w:r w:rsidRPr="00A97AAC">
        <w:rPr>
          <w:rFonts w:ascii="Helvetica" w:hAnsi="Helvetica"/>
          <w:b/>
          <w:bCs/>
          <w:lang w:val="en-GB"/>
        </w:rPr>
        <w:t xml:space="preserve">, </w:t>
      </w:r>
      <w:r w:rsidRPr="00A97AAC">
        <w:rPr>
          <w:rFonts w:ascii="Helvetica" w:hAnsi="Helvetica"/>
          <w:b/>
          <w:bCs/>
          <w:i/>
          <w:iCs/>
          <w:lang w:val="en-GB"/>
        </w:rPr>
        <w:t>Manufacturing Chips</w:t>
      </w:r>
      <w:r w:rsidRPr="00A97AAC">
        <w:rPr>
          <w:rFonts w:ascii="Helvetica" w:hAnsi="Helvetica"/>
          <w:b/>
          <w:bCs/>
          <w:lang w:val="en-GB"/>
        </w:rPr>
        <w:t>, 2019</w:t>
      </w:r>
    </w:p>
    <w:p w14:paraId="4C9D0232" w14:textId="77777777" w:rsidR="00C309D4" w:rsidRPr="00A97AAC" w:rsidRDefault="00C309D4" w:rsidP="00C309D4">
      <w:pPr>
        <w:rPr>
          <w:rFonts w:ascii="Helvetica" w:hAnsi="Helvetica"/>
          <w:lang w:val="en-GB"/>
        </w:rPr>
      </w:pPr>
      <w:r w:rsidRPr="00A97AAC">
        <w:rPr>
          <w:rFonts w:ascii="Helvetica" w:hAnsi="Helvetica"/>
          <w:lang w:val="en-GB"/>
        </w:rPr>
        <w:t xml:space="preserve">For Dutch technology-company NXP, Eva van </w:t>
      </w:r>
      <w:proofErr w:type="spellStart"/>
      <w:r w:rsidRPr="00A97AAC">
        <w:rPr>
          <w:rFonts w:ascii="Helvetica" w:hAnsi="Helvetica"/>
          <w:lang w:val="en-GB"/>
        </w:rPr>
        <w:t>Boxtel</w:t>
      </w:r>
      <w:proofErr w:type="spellEnd"/>
      <w:r w:rsidRPr="00A97AAC">
        <w:rPr>
          <w:rFonts w:ascii="Helvetica" w:hAnsi="Helvetica"/>
          <w:lang w:val="en-GB"/>
        </w:rPr>
        <w:t xml:space="preserve"> designed a virtual reality installation that immerses the viewer into the world of computer chip manufacturing. The viewer takes place on a platform filled with soft quartz sand – the base material of silicon and computer chips – puts on a VR headset and experiences the </w:t>
      </w:r>
      <w:r w:rsidRPr="00A97AAC">
        <w:rPr>
          <w:rFonts w:ascii="Helvetica" w:hAnsi="Helvetica"/>
          <w:lang w:val="en-GB"/>
        </w:rPr>
        <w:lastRenderedPageBreak/>
        <w:t xml:space="preserve">wonderous world of chip manufacturing. </w:t>
      </w:r>
      <w:r w:rsidRPr="00A97AAC">
        <w:rPr>
          <w:rFonts w:ascii="Helvetica" w:hAnsi="Helvetica"/>
          <w:i/>
          <w:iCs/>
          <w:lang w:val="en-GB"/>
        </w:rPr>
        <w:t>Manufacturing Chips</w:t>
      </w:r>
      <w:r w:rsidRPr="00A97AAC">
        <w:rPr>
          <w:rFonts w:ascii="Helvetica" w:hAnsi="Helvetica"/>
          <w:lang w:val="en-GB"/>
        </w:rPr>
        <w:t xml:space="preserve"> consists of a series of mesmerizing 3D-animated worlds that show important steps in the production process (like slicing and engraving silicon) and highlights the aesthetic quality of the materials, shapes and techniques that are used. By slowing down and magnifying the high-speed microscopic process of manufacturing chips, Eva draws attention to the hidden beauty of our technological world.</w:t>
      </w:r>
    </w:p>
    <w:p w14:paraId="3E6A056A" w14:textId="77777777" w:rsidR="00C309D4" w:rsidRPr="00A97AAC" w:rsidRDefault="00C309D4" w:rsidP="00C309D4">
      <w:pPr>
        <w:rPr>
          <w:rFonts w:ascii="Helvetica" w:hAnsi="Helvetica"/>
          <w:lang w:val="en-GB"/>
        </w:rPr>
      </w:pPr>
    </w:p>
    <w:p w14:paraId="23BF93E4" w14:textId="045E97C4" w:rsidR="00C309D4" w:rsidRPr="00A97AAC" w:rsidRDefault="00C309D4" w:rsidP="00C309D4">
      <w:pPr>
        <w:rPr>
          <w:rFonts w:ascii="Helvetica" w:eastAsia="Times New Roman" w:hAnsi="Helvetica" w:cstheme="minorHAnsi"/>
          <w:color w:val="202124"/>
          <w:lang w:eastAsia="nl-NL"/>
        </w:rPr>
      </w:pPr>
      <w:r w:rsidRPr="00A97AAC">
        <w:rPr>
          <w:rFonts w:ascii="Helvetica" w:hAnsi="Helvetica"/>
          <w:i/>
          <w:iCs/>
          <w:lang w:val="en-GB"/>
        </w:rPr>
        <w:t>This work was shown at GOGBOT festival (2019) and received a Youngblood Award</w:t>
      </w:r>
    </w:p>
    <w:p w14:paraId="2FAFF0DB" w14:textId="77777777" w:rsidR="00C309D4" w:rsidRPr="00A97AAC" w:rsidRDefault="00C309D4" w:rsidP="00AC0D7B">
      <w:pPr>
        <w:rPr>
          <w:rFonts w:ascii="Helvetica" w:eastAsia="Times New Roman" w:hAnsi="Helvetica" w:cstheme="minorHAnsi"/>
          <w:color w:val="202124"/>
          <w:lang w:val="en" w:eastAsia="nl-NL"/>
        </w:rPr>
      </w:pPr>
    </w:p>
    <w:p w14:paraId="0DE59159" w14:textId="1CC63CE7" w:rsidR="009D6280" w:rsidRPr="00A97AAC" w:rsidRDefault="009D6280" w:rsidP="00C309D4">
      <w:pPr>
        <w:rPr>
          <w:rFonts w:ascii="Helvetica" w:hAnsi="Helvetica"/>
          <w:b/>
          <w:bCs/>
          <w:lang w:val="en-GB"/>
        </w:rPr>
      </w:pPr>
      <w:r w:rsidRPr="00A97AAC">
        <w:rPr>
          <w:rFonts w:ascii="Helvetica" w:hAnsi="Helvetica"/>
          <w:b/>
          <w:bCs/>
          <w:lang w:val="en-GB"/>
        </w:rPr>
        <w:t>---------------------------------</w:t>
      </w:r>
    </w:p>
    <w:p w14:paraId="24F599B1" w14:textId="77777777" w:rsidR="009D6280" w:rsidRPr="00A97AAC" w:rsidRDefault="009D6280" w:rsidP="00C309D4">
      <w:pPr>
        <w:rPr>
          <w:rFonts w:ascii="Helvetica" w:hAnsi="Helvetica"/>
          <w:b/>
          <w:bCs/>
          <w:lang w:val="en-GB"/>
        </w:rPr>
      </w:pPr>
      <w:r w:rsidRPr="00A97AAC">
        <w:rPr>
          <w:rFonts w:ascii="Helvetica" w:hAnsi="Helvetica"/>
          <w:b/>
          <w:bCs/>
          <w:noProof/>
          <w:lang w:val="en-GB"/>
        </w:rPr>
        <w:drawing>
          <wp:inline distT="0" distB="0" distL="0" distR="0" wp14:anchorId="3C54EAF4" wp14:editId="76C6A1A8">
            <wp:extent cx="5003800" cy="334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03800" cy="3340100"/>
                    </a:xfrm>
                    <a:prstGeom prst="rect">
                      <a:avLst/>
                    </a:prstGeom>
                  </pic:spPr>
                </pic:pic>
              </a:graphicData>
            </a:graphic>
          </wp:inline>
        </w:drawing>
      </w:r>
    </w:p>
    <w:p w14:paraId="3EBC036E" w14:textId="3D3492EE" w:rsidR="00C309D4" w:rsidRPr="00A97AAC" w:rsidRDefault="00C309D4" w:rsidP="00C309D4">
      <w:pPr>
        <w:rPr>
          <w:rFonts w:ascii="Helvetica" w:hAnsi="Helvetica"/>
          <w:b/>
          <w:bCs/>
          <w:lang w:val="en-GB"/>
        </w:rPr>
      </w:pPr>
      <w:r w:rsidRPr="00A97AAC">
        <w:rPr>
          <w:rFonts w:ascii="Helvetica" w:hAnsi="Helvetica"/>
          <w:b/>
          <w:bCs/>
          <w:lang w:val="en-GB"/>
        </w:rPr>
        <w:t xml:space="preserve">Willem </w:t>
      </w:r>
      <w:proofErr w:type="spellStart"/>
      <w:r w:rsidRPr="00A97AAC">
        <w:rPr>
          <w:rFonts w:ascii="Helvetica" w:hAnsi="Helvetica"/>
          <w:b/>
          <w:bCs/>
          <w:lang w:val="en-GB"/>
        </w:rPr>
        <w:t>Kempers</w:t>
      </w:r>
      <w:proofErr w:type="spellEnd"/>
      <w:r w:rsidRPr="00A97AAC">
        <w:rPr>
          <w:rFonts w:ascii="Helvetica" w:hAnsi="Helvetica"/>
          <w:b/>
          <w:bCs/>
          <w:lang w:val="en-GB"/>
        </w:rPr>
        <w:t xml:space="preserve"> &amp; Amy Whittle, </w:t>
      </w:r>
      <w:r w:rsidRPr="00A97AAC">
        <w:rPr>
          <w:rFonts w:ascii="Helvetica" w:hAnsi="Helvetica"/>
          <w:b/>
          <w:bCs/>
          <w:i/>
          <w:iCs/>
          <w:lang w:val="en-GB"/>
        </w:rPr>
        <w:t>Lung</w:t>
      </w:r>
      <w:r w:rsidRPr="00A97AAC">
        <w:rPr>
          <w:rFonts w:ascii="Helvetica" w:hAnsi="Helvetica"/>
          <w:b/>
          <w:bCs/>
          <w:lang w:val="en-GB"/>
        </w:rPr>
        <w:t>, year?</w:t>
      </w:r>
    </w:p>
    <w:p w14:paraId="4DDC56D8" w14:textId="77777777" w:rsidR="00C309D4" w:rsidRPr="00A97AAC" w:rsidRDefault="00C309D4" w:rsidP="00C309D4">
      <w:pPr>
        <w:rPr>
          <w:rFonts w:ascii="Helvetica" w:hAnsi="Helvetica"/>
          <w:lang w:val="en-GB"/>
        </w:rPr>
      </w:pPr>
      <w:r w:rsidRPr="00A97AAC">
        <w:rPr>
          <w:rFonts w:ascii="Helvetica" w:hAnsi="Helvetica"/>
          <w:i/>
          <w:iCs/>
          <w:lang w:val="en-GB"/>
        </w:rPr>
        <w:t>Lung</w:t>
      </w:r>
      <w:r w:rsidRPr="00A97AAC">
        <w:rPr>
          <w:rFonts w:ascii="Helvetica" w:hAnsi="Helvetica"/>
          <w:lang w:val="en-GB"/>
        </w:rPr>
        <w:t xml:space="preserve"> is a device that visualises breathing data using soap bubbles. Designers Willem </w:t>
      </w:r>
      <w:proofErr w:type="spellStart"/>
      <w:r w:rsidRPr="00A97AAC">
        <w:rPr>
          <w:rFonts w:ascii="Helvetica" w:hAnsi="Helvetica"/>
          <w:lang w:val="en-GB"/>
        </w:rPr>
        <w:t>Kempers</w:t>
      </w:r>
      <w:proofErr w:type="spellEnd"/>
      <w:r w:rsidRPr="00A97AAC">
        <w:rPr>
          <w:rFonts w:ascii="Helvetica" w:hAnsi="Helvetica"/>
          <w:lang w:val="en-GB"/>
        </w:rPr>
        <w:t xml:space="preserve"> and Amy Whittle wanted to understand their own breathing patterns better, because breathing patterns have influence on our stress and anxiety levels. Their idea was that if you’re able to control your breathing, this could have a great effect on your health. To achieve a better understanding of their breathing patterns, Willem and Amy first placed temperature sensors in their noses while doing different activities to record their respiration rates. Because the designers believe that some data is better understood through experience than infographics, they built </w:t>
      </w:r>
      <w:r w:rsidRPr="00A97AAC">
        <w:rPr>
          <w:rFonts w:ascii="Helvetica" w:hAnsi="Helvetica"/>
          <w:i/>
          <w:iCs/>
          <w:lang w:val="en-GB"/>
        </w:rPr>
        <w:t>Lung</w:t>
      </w:r>
      <w:r w:rsidRPr="00A97AAC">
        <w:rPr>
          <w:rFonts w:ascii="Helvetica" w:hAnsi="Helvetica"/>
          <w:lang w:val="en-GB"/>
        </w:rPr>
        <w:t xml:space="preserve">. The device consists of two rings that open and close in sync with the breathing rhythms they recorded. On each exhalation, </w:t>
      </w:r>
      <w:r w:rsidRPr="00A97AAC">
        <w:rPr>
          <w:rFonts w:ascii="Helvetica" w:hAnsi="Helvetica"/>
          <w:i/>
          <w:iCs/>
          <w:lang w:val="en-GB"/>
        </w:rPr>
        <w:t>Lung</w:t>
      </w:r>
      <w:r w:rsidRPr="00A97AAC">
        <w:rPr>
          <w:rFonts w:ascii="Helvetica" w:hAnsi="Helvetica"/>
          <w:lang w:val="en-GB"/>
        </w:rPr>
        <w:t xml:space="preserve"> blows a soap bubble, turning something that normally goes unnoticed into a beautiful experience.</w:t>
      </w:r>
    </w:p>
    <w:p w14:paraId="18FC8C0A" w14:textId="77777777" w:rsidR="00C309D4" w:rsidRPr="00A97AAC" w:rsidRDefault="00C309D4" w:rsidP="00C309D4">
      <w:pPr>
        <w:rPr>
          <w:rFonts w:ascii="Helvetica" w:hAnsi="Helvetica"/>
          <w:lang w:val="en-GB"/>
        </w:rPr>
      </w:pPr>
    </w:p>
    <w:p w14:paraId="2B9520DE" w14:textId="77777777" w:rsidR="00C309D4" w:rsidRPr="00A97AAC" w:rsidRDefault="00C309D4" w:rsidP="00C309D4">
      <w:pPr>
        <w:rPr>
          <w:rFonts w:ascii="Helvetica" w:hAnsi="Helvetica"/>
          <w:i/>
          <w:iCs/>
          <w:lang w:val="en-GB"/>
        </w:rPr>
      </w:pPr>
      <w:r w:rsidRPr="00A97AAC">
        <w:rPr>
          <w:rFonts w:ascii="Helvetica" w:hAnsi="Helvetica"/>
          <w:i/>
          <w:iCs/>
          <w:lang w:val="en-GB"/>
        </w:rPr>
        <w:t>This work was featured on CreativeApplications.net and FastCompany.com</w:t>
      </w:r>
    </w:p>
    <w:p w14:paraId="12424BE7" w14:textId="179DD4E5" w:rsidR="00692E1A" w:rsidRPr="00A97AAC" w:rsidRDefault="00692E1A" w:rsidP="00AC0D7B">
      <w:pPr>
        <w:rPr>
          <w:rFonts w:ascii="Helvetica" w:hAnsi="Helvetica"/>
          <w:lang w:val="en-GB"/>
        </w:rPr>
      </w:pPr>
    </w:p>
    <w:p w14:paraId="53213737" w14:textId="060CFDCB" w:rsidR="00C309D4" w:rsidRPr="00A97AAC" w:rsidRDefault="00146E25" w:rsidP="00AC0D7B">
      <w:pPr>
        <w:rPr>
          <w:rFonts w:ascii="Helvetica" w:hAnsi="Helvetica"/>
          <w:lang w:val="en"/>
        </w:rPr>
      </w:pPr>
      <w:hyperlink r:id="rId16" w:history="1">
        <w:r w:rsidR="009D6280" w:rsidRPr="00A97AAC">
          <w:rPr>
            <w:rStyle w:val="Hyperlink"/>
            <w:rFonts w:ascii="Helvetica" w:hAnsi="Helvetica"/>
            <w:lang w:val="en"/>
          </w:rPr>
          <w:t>https://vimeo.com/99224726</w:t>
        </w:r>
      </w:hyperlink>
    </w:p>
    <w:p w14:paraId="210E8BCE" w14:textId="3B710FCA" w:rsidR="009D6280" w:rsidRPr="00A97AAC" w:rsidRDefault="009D6280" w:rsidP="00AC0D7B">
      <w:pPr>
        <w:rPr>
          <w:rFonts w:ascii="Helvetica" w:hAnsi="Helvetica"/>
          <w:lang w:val="en"/>
        </w:rPr>
      </w:pPr>
    </w:p>
    <w:p w14:paraId="5560369A" w14:textId="77777777" w:rsidR="009D6280" w:rsidRPr="00A97AAC" w:rsidRDefault="009D6280" w:rsidP="009D6280">
      <w:pPr>
        <w:rPr>
          <w:rFonts w:ascii="Helvetica" w:hAnsi="Helvetica"/>
          <w:b/>
          <w:bCs/>
          <w:lang w:val="en-GB"/>
        </w:rPr>
      </w:pPr>
      <w:r w:rsidRPr="00A97AAC">
        <w:rPr>
          <w:rFonts w:ascii="Helvetica" w:hAnsi="Helvetica"/>
          <w:b/>
          <w:bCs/>
          <w:lang w:val="en-GB"/>
        </w:rPr>
        <w:t>---------------------------------</w:t>
      </w:r>
    </w:p>
    <w:p w14:paraId="2336B458" w14:textId="165C5145" w:rsidR="009D6280" w:rsidRPr="00A97AAC" w:rsidRDefault="009D6280" w:rsidP="009D6280">
      <w:pPr>
        <w:rPr>
          <w:rFonts w:ascii="Helvetica" w:hAnsi="Helvetica"/>
          <w:b/>
          <w:bCs/>
          <w:sz w:val="32"/>
          <w:szCs w:val="32"/>
          <w:lang w:val="en"/>
        </w:rPr>
      </w:pPr>
      <w:r w:rsidRPr="00A97AAC">
        <w:rPr>
          <w:rFonts w:ascii="Helvetica" w:hAnsi="Helvetica"/>
          <w:b/>
          <w:bCs/>
          <w:sz w:val="32"/>
          <w:szCs w:val="32"/>
          <w:lang w:val="en"/>
        </w:rPr>
        <w:t>Practical information</w:t>
      </w:r>
    </w:p>
    <w:p w14:paraId="6B505A96" w14:textId="77777777" w:rsidR="009D6280" w:rsidRPr="00A97AAC" w:rsidRDefault="009D6280" w:rsidP="009D6280">
      <w:pPr>
        <w:rPr>
          <w:rFonts w:ascii="Helvetica" w:eastAsia="Times New Roman" w:hAnsi="Helvetica" w:cs="Times New Roman"/>
          <w:lang w:val="en-US" w:eastAsia="en-GB"/>
        </w:rPr>
      </w:pPr>
      <w:r w:rsidRPr="00A97AAC">
        <w:rPr>
          <w:rFonts w:ascii="Helvetica" w:eastAsia="Times New Roman" w:hAnsi="Helvetica" w:cs="Times New Roman"/>
          <w:lang w:val="en-US" w:eastAsia="en-GB"/>
        </w:rPr>
        <w:lastRenderedPageBreak/>
        <w:t xml:space="preserve">Design Art Technology by the head of the department </w:t>
      </w:r>
      <w:proofErr w:type="spellStart"/>
      <w:r w:rsidRPr="00A97AAC">
        <w:rPr>
          <w:rFonts w:ascii="Helvetica" w:eastAsia="Times New Roman" w:hAnsi="Helvetica" w:cs="Times New Roman"/>
          <w:lang w:val="en-US" w:eastAsia="en-GB"/>
        </w:rPr>
        <w:t>Martijn</w:t>
      </w:r>
      <w:proofErr w:type="spellEnd"/>
      <w:r w:rsidRPr="00A97AAC">
        <w:rPr>
          <w:rFonts w:ascii="Helvetica" w:eastAsia="Times New Roman" w:hAnsi="Helvetica" w:cs="Times New Roman"/>
          <w:lang w:val="en-US" w:eastAsia="en-GB"/>
        </w:rPr>
        <w:t xml:space="preserve"> van Boven</w:t>
      </w:r>
    </w:p>
    <w:p w14:paraId="04B025F4" w14:textId="77777777" w:rsidR="009D6280" w:rsidRPr="00A97AAC" w:rsidRDefault="00146E25" w:rsidP="009D6280">
      <w:pPr>
        <w:rPr>
          <w:rFonts w:ascii="Helvetica" w:eastAsia="Times New Roman" w:hAnsi="Helvetica" w:cs="Times New Roman"/>
          <w:lang w:eastAsia="en-GB"/>
        </w:rPr>
      </w:pPr>
      <w:hyperlink r:id="rId17" w:history="1">
        <w:r w:rsidR="009D6280" w:rsidRPr="00A97AAC">
          <w:rPr>
            <w:rStyle w:val="Hyperlink"/>
            <w:rFonts w:ascii="Helvetica" w:eastAsia="Times New Roman" w:hAnsi="Helvetica" w:cs="Times New Roman"/>
            <w:lang w:eastAsia="en-GB"/>
          </w:rPr>
          <w:t>https://we.tl/t-DkiT2TWHuP</w:t>
        </w:r>
      </w:hyperlink>
    </w:p>
    <w:p w14:paraId="7B779750" w14:textId="77777777" w:rsidR="009D6280" w:rsidRPr="00A97AAC" w:rsidRDefault="009D6280" w:rsidP="00AC0D7B">
      <w:pPr>
        <w:rPr>
          <w:rFonts w:ascii="Helvetica" w:hAnsi="Helvetica"/>
          <w:lang w:val="en"/>
        </w:rPr>
      </w:pPr>
    </w:p>
    <w:p w14:paraId="66FD3350" w14:textId="5C454A01" w:rsidR="00C309D4" w:rsidRPr="00A97AAC" w:rsidRDefault="00C309D4" w:rsidP="00AC0D7B">
      <w:pPr>
        <w:rPr>
          <w:rFonts w:ascii="Helvetica" w:hAnsi="Helvetica"/>
          <w:b/>
          <w:bCs/>
          <w:sz w:val="32"/>
          <w:szCs w:val="32"/>
          <w:lang w:val="en"/>
        </w:rPr>
      </w:pPr>
      <w:r w:rsidRPr="00A97AAC">
        <w:rPr>
          <w:rFonts w:ascii="Helvetica" w:hAnsi="Helvetica"/>
          <w:b/>
          <w:bCs/>
          <w:sz w:val="32"/>
          <w:szCs w:val="32"/>
          <w:lang w:val="en"/>
        </w:rPr>
        <w:t>Admissions</w:t>
      </w:r>
    </w:p>
    <w:p w14:paraId="1CFD140F" w14:textId="042DF1B8" w:rsidR="00AC0D7B" w:rsidRPr="00A97AAC" w:rsidRDefault="00AC0D7B" w:rsidP="00AC0D7B">
      <w:pPr>
        <w:rPr>
          <w:rFonts w:ascii="Helvetica" w:hAnsi="Helvetica"/>
          <w:lang w:val="en"/>
        </w:rPr>
      </w:pPr>
      <w:r w:rsidRPr="00A97AAC">
        <w:rPr>
          <w:rFonts w:ascii="Helvetica" w:hAnsi="Helvetica"/>
          <w:lang w:val="en"/>
        </w:rPr>
        <w:t xml:space="preserve">Applications for the </w:t>
      </w:r>
      <w:del w:id="78" w:author="Marijke Goeting" w:date="2021-02-24T13:07:00Z">
        <w:r w:rsidRPr="00A97AAC" w:rsidDel="00057B10">
          <w:rPr>
            <w:rFonts w:ascii="Helvetica" w:hAnsi="Helvetica"/>
            <w:lang w:val="en"/>
          </w:rPr>
          <w:delText xml:space="preserve">2021-2022 </w:delText>
        </w:r>
      </w:del>
      <w:r w:rsidRPr="00A97AAC">
        <w:rPr>
          <w:rFonts w:ascii="Helvetica" w:hAnsi="Helvetica"/>
          <w:lang w:val="en"/>
        </w:rPr>
        <w:t xml:space="preserve">academic year </w:t>
      </w:r>
      <w:ins w:id="79" w:author="Marijke Goeting" w:date="2021-02-24T13:07:00Z">
        <w:r w:rsidR="00057B10" w:rsidRPr="00A97AAC">
          <w:rPr>
            <w:rFonts w:ascii="Helvetica" w:hAnsi="Helvetica"/>
            <w:lang w:val="en"/>
          </w:rPr>
          <w:t xml:space="preserve">2021-2022 </w:t>
        </w:r>
      </w:ins>
      <w:r w:rsidRPr="00A97AAC">
        <w:rPr>
          <w:rFonts w:ascii="Helvetica" w:hAnsi="Helvetica"/>
          <w:lang w:val="en"/>
        </w:rPr>
        <w:t>are now open!</w:t>
      </w:r>
    </w:p>
    <w:p w14:paraId="304A7985" w14:textId="3FF72BBC" w:rsidR="00AC0D7B" w:rsidRPr="00A97AAC" w:rsidRDefault="00057B10" w:rsidP="00AC0D7B">
      <w:pPr>
        <w:rPr>
          <w:rFonts w:ascii="Helvetica" w:hAnsi="Helvetica"/>
          <w:lang w:val="en"/>
        </w:rPr>
      </w:pPr>
      <w:ins w:id="80" w:author="Marijke Goeting" w:date="2021-02-24T13:07:00Z">
        <w:r>
          <w:rPr>
            <w:rFonts w:ascii="Helvetica" w:hAnsi="Helvetica"/>
            <w:lang w:val="en"/>
          </w:rPr>
          <w:t>If you w</w:t>
        </w:r>
      </w:ins>
      <w:del w:id="81" w:author="Marijke Goeting" w:date="2021-02-24T13:07:00Z">
        <w:r w:rsidR="00AC0D7B" w:rsidRPr="00A97AAC" w:rsidDel="00057B10">
          <w:rPr>
            <w:rFonts w:ascii="Helvetica" w:hAnsi="Helvetica"/>
            <w:lang w:val="en"/>
          </w:rPr>
          <w:delText>W</w:delText>
        </w:r>
      </w:del>
      <w:r w:rsidR="00AC0D7B" w:rsidRPr="00A97AAC">
        <w:rPr>
          <w:rFonts w:ascii="Helvetica" w:hAnsi="Helvetica"/>
          <w:lang w:val="en"/>
        </w:rPr>
        <w:t xml:space="preserve">ant to study at </w:t>
      </w:r>
      <w:proofErr w:type="spellStart"/>
      <w:r w:rsidR="00AC0D7B" w:rsidRPr="00A97AAC">
        <w:rPr>
          <w:rFonts w:ascii="Helvetica" w:hAnsi="Helvetica"/>
          <w:lang w:val="en"/>
        </w:rPr>
        <w:t>ArtEZ</w:t>
      </w:r>
      <w:proofErr w:type="spellEnd"/>
      <w:r w:rsidR="00AC0D7B" w:rsidRPr="00A97AAC">
        <w:rPr>
          <w:rFonts w:ascii="Helvetica" w:hAnsi="Helvetica"/>
          <w:lang w:val="en"/>
        </w:rPr>
        <w:t xml:space="preserve"> Design Art Technology, sign up for admissions</w:t>
      </w:r>
      <w:ins w:id="82" w:author="Marijke Goeting" w:date="2021-02-24T13:07:00Z">
        <w:r>
          <w:rPr>
            <w:rFonts w:ascii="Helvetica" w:hAnsi="Helvetica"/>
            <w:lang w:val="en"/>
          </w:rPr>
          <w:t>.</w:t>
        </w:r>
      </w:ins>
      <w:del w:id="83" w:author="Marijke Goeting" w:date="2021-02-24T13:07:00Z">
        <w:r w:rsidR="00AC0D7B" w:rsidRPr="00A97AAC" w:rsidDel="00057B10">
          <w:rPr>
            <w:rFonts w:ascii="Helvetica" w:hAnsi="Helvetica"/>
            <w:lang w:val="en"/>
          </w:rPr>
          <w:delText>!</w:delText>
        </w:r>
      </w:del>
    </w:p>
    <w:p w14:paraId="26363553" w14:textId="74CD4ECB" w:rsidR="00AC0D7B" w:rsidRPr="00A97AAC" w:rsidRDefault="00AC0D7B" w:rsidP="00AC0D7B">
      <w:pPr>
        <w:rPr>
          <w:rFonts w:ascii="Helvetica" w:hAnsi="Helvetica"/>
          <w:lang w:val="en"/>
        </w:rPr>
      </w:pPr>
      <w:r w:rsidRPr="00A97AAC">
        <w:rPr>
          <w:rFonts w:ascii="Helvetica" w:hAnsi="Helvetica"/>
          <w:lang w:val="en"/>
        </w:rPr>
        <w:t>Due to Covid19 regulations</w:t>
      </w:r>
      <w:ins w:id="84" w:author="Marijke Goeting" w:date="2021-02-24T13:26:00Z">
        <w:r w:rsidR="000E57B1">
          <w:rPr>
            <w:rFonts w:ascii="Helvetica" w:hAnsi="Helvetica"/>
            <w:lang w:val="en"/>
          </w:rPr>
          <w:t>,</w:t>
        </w:r>
      </w:ins>
      <w:r w:rsidRPr="00A97AAC">
        <w:rPr>
          <w:rFonts w:ascii="Helvetica" w:hAnsi="Helvetica"/>
          <w:lang w:val="en"/>
        </w:rPr>
        <w:t xml:space="preserve"> application interviews </w:t>
      </w:r>
      <w:ins w:id="85" w:author="Marijke Goeting" w:date="2021-02-24T13:26:00Z">
        <w:r w:rsidR="000E57B1" w:rsidRPr="00A97AAC">
          <w:rPr>
            <w:rFonts w:ascii="Helvetica" w:hAnsi="Helvetica"/>
            <w:lang w:val="en"/>
          </w:rPr>
          <w:t>for prospective students</w:t>
        </w:r>
        <w:r w:rsidR="000E57B1" w:rsidRPr="00A97AAC">
          <w:rPr>
            <w:rFonts w:ascii="Helvetica" w:hAnsi="Helvetica"/>
            <w:lang w:val="en"/>
          </w:rPr>
          <w:t xml:space="preserve"> </w:t>
        </w:r>
      </w:ins>
      <w:r w:rsidRPr="00A97AAC">
        <w:rPr>
          <w:rFonts w:ascii="Helvetica" w:hAnsi="Helvetica"/>
          <w:lang w:val="en"/>
        </w:rPr>
        <w:t xml:space="preserve">are offered online </w:t>
      </w:r>
      <w:del w:id="86" w:author="Marijke Goeting" w:date="2021-02-24T13:26:00Z">
        <w:r w:rsidRPr="00A97AAC" w:rsidDel="000E57B1">
          <w:rPr>
            <w:rFonts w:ascii="Helvetica" w:hAnsi="Helvetica"/>
            <w:lang w:val="en"/>
          </w:rPr>
          <w:delText>for prospective students</w:delText>
        </w:r>
      </w:del>
      <w:ins w:id="87" w:author="Marijke Goeting" w:date="2021-02-24T13:07:00Z">
        <w:r w:rsidR="00057B10">
          <w:rPr>
            <w:rFonts w:ascii="Helvetica" w:hAnsi="Helvetica"/>
            <w:lang w:val="en"/>
          </w:rPr>
          <w:t>on the following dates:</w:t>
        </w:r>
      </w:ins>
      <w:del w:id="88" w:author="Marijke Goeting" w:date="2021-02-24T13:07:00Z">
        <w:r w:rsidRPr="00A97AAC" w:rsidDel="00057B10">
          <w:rPr>
            <w:rFonts w:ascii="Helvetica" w:hAnsi="Helvetica"/>
            <w:lang w:val="en"/>
          </w:rPr>
          <w:delText>.</w:delText>
        </w:r>
      </w:del>
      <w:r w:rsidRPr="00A97AAC">
        <w:rPr>
          <w:rFonts w:ascii="Helvetica" w:hAnsi="Helvetica"/>
          <w:lang w:val="en"/>
        </w:rPr>
        <w:t xml:space="preserve"> </w:t>
      </w:r>
    </w:p>
    <w:p w14:paraId="650724D2" w14:textId="21481E38" w:rsidR="00AC0D7B" w:rsidRPr="00A97AAC" w:rsidRDefault="00AC0D7B" w:rsidP="00AC0D7B">
      <w:pPr>
        <w:rPr>
          <w:rFonts w:ascii="Helvetica" w:hAnsi="Helvetica"/>
          <w:lang w:val="en"/>
        </w:rPr>
      </w:pPr>
      <w:r w:rsidRPr="00A97AAC">
        <w:rPr>
          <w:rFonts w:ascii="Helvetica" w:hAnsi="Helvetica"/>
          <w:lang w:val="en"/>
        </w:rPr>
        <w:t xml:space="preserve">1 </w:t>
      </w:r>
      <w:del w:id="89" w:author="Marijke Goeting" w:date="2021-02-24T13:07:00Z">
        <w:r w:rsidRPr="00A97AAC" w:rsidDel="00057B10">
          <w:rPr>
            <w:rFonts w:ascii="Helvetica" w:hAnsi="Helvetica"/>
            <w:lang w:val="en"/>
          </w:rPr>
          <w:delText>maart</w:delText>
        </w:r>
      </w:del>
      <w:ins w:id="90" w:author="Marijke Goeting" w:date="2021-02-24T13:07:00Z">
        <w:r w:rsidR="00057B10">
          <w:rPr>
            <w:rFonts w:ascii="Helvetica" w:hAnsi="Helvetica"/>
            <w:lang w:val="en"/>
          </w:rPr>
          <w:t>March</w:t>
        </w:r>
      </w:ins>
    </w:p>
    <w:p w14:paraId="06A83854" w14:textId="14566B9A" w:rsidR="00AC0D7B" w:rsidRPr="00A97AAC" w:rsidRDefault="00AC0D7B" w:rsidP="00AC0D7B">
      <w:pPr>
        <w:rPr>
          <w:rFonts w:ascii="Helvetica" w:hAnsi="Helvetica"/>
          <w:lang w:val="en"/>
        </w:rPr>
      </w:pPr>
      <w:r w:rsidRPr="00A97AAC">
        <w:rPr>
          <w:rFonts w:ascii="Helvetica" w:hAnsi="Helvetica"/>
          <w:lang w:val="en"/>
        </w:rPr>
        <w:t xml:space="preserve">12 </w:t>
      </w:r>
      <w:del w:id="91" w:author="Marijke Goeting" w:date="2021-02-24T13:07:00Z">
        <w:r w:rsidRPr="00A97AAC" w:rsidDel="00057B10">
          <w:rPr>
            <w:rFonts w:ascii="Helvetica" w:hAnsi="Helvetica"/>
            <w:lang w:val="en"/>
          </w:rPr>
          <w:delText>april</w:delText>
        </w:r>
      </w:del>
      <w:ins w:id="92" w:author="Marijke Goeting" w:date="2021-02-24T13:07:00Z">
        <w:r w:rsidR="00057B10">
          <w:rPr>
            <w:rFonts w:ascii="Helvetica" w:hAnsi="Helvetica"/>
            <w:lang w:val="en"/>
          </w:rPr>
          <w:t>April</w:t>
        </w:r>
      </w:ins>
    </w:p>
    <w:p w14:paraId="6C425D08" w14:textId="7DCD2A75" w:rsidR="00AC0D7B" w:rsidRPr="00A97AAC" w:rsidRDefault="00AC0D7B" w:rsidP="00AC0D7B">
      <w:pPr>
        <w:rPr>
          <w:rFonts w:ascii="Helvetica" w:hAnsi="Helvetica"/>
          <w:lang w:val="en"/>
        </w:rPr>
      </w:pPr>
      <w:r w:rsidRPr="00A97AAC">
        <w:rPr>
          <w:rFonts w:ascii="Helvetica" w:hAnsi="Helvetica"/>
          <w:lang w:val="en"/>
        </w:rPr>
        <w:t xml:space="preserve">3 </w:t>
      </w:r>
      <w:del w:id="93" w:author="Marijke Goeting" w:date="2021-02-24T13:07:00Z">
        <w:r w:rsidRPr="00A97AAC" w:rsidDel="00057B10">
          <w:rPr>
            <w:rFonts w:ascii="Helvetica" w:hAnsi="Helvetica"/>
            <w:lang w:val="en"/>
          </w:rPr>
          <w:delText>mei</w:delText>
        </w:r>
      </w:del>
      <w:ins w:id="94" w:author="Marijke Goeting" w:date="2021-02-24T13:07:00Z">
        <w:r w:rsidR="00057B10">
          <w:rPr>
            <w:rFonts w:ascii="Helvetica" w:hAnsi="Helvetica"/>
            <w:lang w:val="en"/>
          </w:rPr>
          <w:t>May</w:t>
        </w:r>
      </w:ins>
    </w:p>
    <w:p w14:paraId="6DE9ACD8" w14:textId="0C6DAF66" w:rsidR="00AC0D7B" w:rsidRPr="00A97AAC" w:rsidRDefault="00AC0D7B" w:rsidP="00AC0D7B">
      <w:pPr>
        <w:rPr>
          <w:rFonts w:ascii="Helvetica" w:hAnsi="Helvetica"/>
          <w:lang w:val="en"/>
        </w:rPr>
      </w:pPr>
      <w:r w:rsidRPr="00A97AAC">
        <w:rPr>
          <w:rFonts w:ascii="Helvetica" w:hAnsi="Helvetica"/>
          <w:lang w:val="en"/>
        </w:rPr>
        <w:t xml:space="preserve">7 </w:t>
      </w:r>
      <w:del w:id="95" w:author="Marijke Goeting" w:date="2021-02-24T13:07:00Z">
        <w:r w:rsidRPr="00A97AAC" w:rsidDel="00057B10">
          <w:rPr>
            <w:rFonts w:ascii="Helvetica" w:hAnsi="Helvetica"/>
            <w:lang w:val="en"/>
          </w:rPr>
          <w:delText>juni</w:delText>
        </w:r>
      </w:del>
      <w:ins w:id="96" w:author="Marijke Goeting" w:date="2021-02-24T13:07:00Z">
        <w:r w:rsidR="00057B10">
          <w:rPr>
            <w:rFonts w:ascii="Helvetica" w:hAnsi="Helvetica"/>
            <w:lang w:val="en"/>
          </w:rPr>
          <w:t>June</w:t>
        </w:r>
      </w:ins>
    </w:p>
    <w:p w14:paraId="4C2E5F30" w14:textId="77777777" w:rsidR="00AC0D7B" w:rsidRPr="00A97AAC" w:rsidRDefault="00AC0D7B" w:rsidP="00AC0D7B">
      <w:pPr>
        <w:rPr>
          <w:rFonts w:ascii="Helvetica" w:hAnsi="Helvetica"/>
          <w:lang w:val="en"/>
        </w:rPr>
      </w:pPr>
    </w:p>
    <w:p w14:paraId="30700EA4" w14:textId="6728070C" w:rsidR="00AC0D7B" w:rsidRPr="00A97AAC" w:rsidRDefault="00AC0D7B" w:rsidP="00AC0D7B">
      <w:pPr>
        <w:rPr>
          <w:rFonts w:ascii="Helvetica" w:hAnsi="Helvetica"/>
          <w:lang w:val="en"/>
        </w:rPr>
      </w:pPr>
      <w:r w:rsidRPr="00A97AAC">
        <w:rPr>
          <w:rFonts w:ascii="Helvetica" w:hAnsi="Helvetica"/>
          <w:lang w:val="en"/>
        </w:rPr>
        <w:t>If you want to book a portfolio session</w:t>
      </w:r>
      <w:ins w:id="97" w:author="Marijke Goeting" w:date="2021-02-24T13:07:00Z">
        <w:r w:rsidR="00057B10">
          <w:rPr>
            <w:rFonts w:ascii="Helvetica" w:hAnsi="Helvetica"/>
            <w:lang w:val="en"/>
          </w:rPr>
          <w:t>,</w:t>
        </w:r>
      </w:ins>
      <w:del w:id="98" w:author="Marijke Goeting" w:date="2021-02-24T13:07:00Z">
        <w:r w:rsidRPr="00A97AAC" w:rsidDel="00057B10">
          <w:rPr>
            <w:rFonts w:ascii="Helvetica" w:hAnsi="Helvetica"/>
            <w:lang w:val="en"/>
          </w:rPr>
          <w:delText>?</w:delText>
        </w:r>
      </w:del>
      <w:r w:rsidRPr="00A97AAC">
        <w:rPr>
          <w:rFonts w:ascii="Helvetica" w:hAnsi="Helvetica"/>
          <w:lang w:val="en"/>
        </w:rPr>
        <w:t xml:space="preserve"> </w:t>
      </w:r>
      <w:ins w:id="99" w:author="Marijke Goeting" w:date="2021-02-24T13:07:00Z">
        <w:r w:rsidR="00057B10">
          <w:rPr>
            <w:rFonts w:ascii="Helvetica" w:hAnsi="Helvetica"/>
            <w:lang w:val="en"/>
          </w:rPr>
          <w:t>m</w:t>
        </w:r>
      </w:ins>
      <w:del w:id="100" w:author="Marijke Goeting" w:date="2021-02-24T13:07:00Z">
        <w:r w:rsidRPr="00A97AAC" w:rsidDel="00057B10">
          <w:rPr>
            <w:rFonts w:ascii="Helvetica" w:hAnsi="Helvetica"/>
            <w:lang w:val="en"/>
          </w:rPr>
          <w:delText>M</w:delText>
        </w:r>
      </w:del>
      <w:r w:rsidRPr="00A97AAC">
        <w:rPr>
          <w:rFonts w:ascii="Helvetica" w:hAnsi="Helvetica"/>
          <w:lang w:val="en"/>
        </w:rPr>
        <w:t xml:space="preserve">ail our department coordinator </w:t>
      </w:r>
      <w:proofErr w:type="spellStart"/>
      <w:r w:rsidR="00EB4DDC" w:rsidRPr="00A97AAC">
        <w:rPr>
          <w:rFonts w:ascii="Helvetica" w:hAnsi="Helvetica"/>
          <w:lang w:val="en"/>
        </w:rPr>
        <w:t>Anke</w:t>
      </w:r>
      <w:proofErr w:type="spellEnd"/>
      <w:r w:rsidR="00EB4DDC" w:rsidRPr="00A97AAC">
        <w:rPr>
          <w:rFonts w:ascii="Helvetica" w:hAnsi="Helvetica"/>
          <w:lang w:val="en"/>
        </w:rPr>
        <w:t xml:space="preserve"> van Loon: </w:t>
      </w:r>
      <w:r w:rsidRPr="00A97AAC">
        <w:rPr>
          <w:rFonts w:ascii="Helvetica" w:hAnsi="Helvetica"/>
          <w:lang w:val="en"/>
        </w:rPr>
        <w:t>a.vanloon@artez.nl</w:t>
      </w:r>
    </w:p>
    <w:p w14:paraId="6DA66E2D" w14:textId="24DDA471" w:rsidR="00C96B0E" w:rsidRPr="00A97AAC" w:rsidRDefault="00C96B0E">
      <w:pPr>
        <w:rPr>
          <w:rFonts w:ascii="Helvetica" w:hAnsi="Helvetica"/>
        </w:rPr>
      </w:pPr>
    </w:p>
    <w:p w14:paraId="65FA52B3" w14:textId="77777777" w:rsidR="00C96B0E" w:rsidRPr="00A97AAC" w:rsidRDefault="00C96B0E">
      <w:pPr>
        <w:rPr>
          <w:rFonts w:ascii="Helvetica" w:hAnsi="Helvetica"/>
        </w:rPr>
      </w:pPr>
    </w:p>
    <w:sectPr w:rsidR="00C96B0E" w:rsidRPr="00A97A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ijke Goeting">
    <w15:presenceInfo w15:providerId="Windows Live" w15:userId="16fa137a29e2c5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6D3"/>
    <w:rsid w:val="00057B10"/>
    <w:rsid w:val="000E57B1"/>
    <w:rsid w:val="0012608F"/>
    <w:rsid w:val="00146E25"/>
    <w:rsid w:val="004D46D3"/>
    <w:rsid w:val="005C4A67"/>
    <w:rsid w:val="0068380A"/>
    <w:rsid w:val="006874DE"/>
    <w:rsid w:val="00692E1A"/>
    <w:rsid w:val="008915F1"/>
    <w:rsid w:val="009D6280"/>
    <w:rsid w:val="00A97AAC"/>
    <w:rsid w:val="00AC0D7B"/>
    <w:rsid w:val="00C309D4"/>
    <w:rsid w:val="00C96B0E"/>
    <w:rsid w:val="00DE62A3"/>
    <w:rsid w:val="00EB4DD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72E31CB5"/>
  <w15:chartTrackingRefBased/>
  <w15:docId w15:val="{E670CC51-8FFA-B447-B09A-444710412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C96B0E"/>
    <w:rPr>
      <w:color w:val="0000FF"/>
      <w:u w:val="single"/>
    </w:rPr>
  </w:style>
  <w:style w:type="character" w:styleId="Onopgelostemelding">
    <w:name w:val="Unresolved Mention"/>
    <w:basedOn w:val="Standaardalinea-lettertype"/>
    <w:uiPriority w:val="99"/>
    <w:semiHidden/>
    <w:unhideWhenUsed/>
    <w:rsid w:val="00C96B0E"/>
    <w:rPr>
      <w:color w:val="605E5C"/>
      <w:shd w:val="clear" w:color="auto" w:fill="E1DFDD"/>
    </w:rPr>
  </w:style>
  <w:style w:type="character" w:styleId="Verwijzingopmerking">
    <w:name w:val="annotation reference"/>
    <w:basedOn w:val="Standaardalinea-lettertype"/>
    <w:uiPriority w:val="99"/>
    <w:semiHidden/>
    <w:unhideWhenUsed/>
    <w:rsid w:val="005C4A67"/>
    <w:rPr>
      <w:sz w:val="16"/>
      <w:szCs w:val="16"/>
    </w:rPr>
  </w:style>
  <w:style w:type="paragraph" w:styleId="Tekstopmerking">
    <w:name w:val="annotation text"/>
    <w:basedOn w:val="Standaard"/>
    <w:link w:val="TekstopmerkingChar"/>
    <w:uiPriority w:val="99"/>
    <w:semiHidden/>
    <w:unhideWhenUsed/>
    <w:rsid w:val="005C4A67"/>
    <w:rPr>
      <w:sz w:val="20"/>
      <w:szCs w:val="20"/>
    </w:rPr>
  </w:style>
  <w:style w:type="character" w:customStyle="1" w:styleId="TekstopmerkingChar">
    <w:name w:val="Tekst opmerking Char"/>
    <w:basedOn w:val="Standaardalinea-lettertype"/>
    <w:link w:val="Tekstopmerking"/>
    <w:uiPriority w:val="99"/>
    <w:semiHidden/>
    <w:rsid w:val="005C4A67"/>
    <w:rPr>
      <w:sz w:val="20"/>
      <w:szCs w:val="20"/>
    </w:rPr>
  </w:style>
  <w:style w:type="paragraph" w:styleId="Onderwerpvanopmerking">
    <w:name w:val="annotation subject"/>
    <w:basedOn w:val="Tekstopmerking"/>
    <w:next w:val="Tekstopmerking"/>
    <w:link w:val="OnderwerpvanopmerkingChar"/>
    <w:uiPriority w:val="99"/>
    <w:semiHidden/>
    <w:unhideWhenUsed/>
    <w:rsid w:val="005C4A67"/>
    <w:rPr>
      <w:b/>
      <w:bCs/>
    </w:rPr>
  </w:style>
  <w:style w:type="character" w:customStyle="1" w:styleId="OnderwerpvanopmerkingChar">
    <w:name w:val="Onderwerp van opmerking Char"/>
    <w:basedOn w:val="TekstopmerkingChar"/>
    <w:link w:val="Onderwerpvanopmerking"/>
    <w:uiPriority w:val="99"/>
    <w:semiHidden/>
    <w:rsid w:val="005C4A6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973698">
      <w:bodyDiv w:val="1"/>
      <w:marLeft w:val="0"/>
      <w:marRight w:val="0"/>
      <w:marTop w:val="0"/>
      <w:marBottom w:val="0"/>
      <w:divBdr>
        <w:top w:val="none" w:sz="0" w:space="0" w:color="auto"/>
        <w:left w:val="none" w:sz="0" w:space="0" w:color="auto"/>
        <w:bottom w:val="none" w:sz="0" w:space="0" w:color="auto"/>
        <w:right w:val="none" w:sz="0" w:space="0" w:color="auto"/>
      </w:divBdr>
    </w:div>
    <w:div w:id="149953988">
      <w:bodyDiv w:val="1"/>
      <w:marLeft w:val="0"/>
      <w:marRight w:val="0"/>
      <w:marTop w:val="0"/>
      <w:marBottom w:val="0"/>
      <w:divBdr>
        <w:top w:val="none" w:sz="0" w:space="0" w:color="auto"/>
        <w:left w:val="none" w:sz="0" w:space="0" w:color="auto"/>
        <w:bottom w:val="none" w:sz="0" w:space="0" w:color="auto"/>
        <w:right w:val="none" w:sz="0" w:space="0" w:color="auto"/>
      </w:divBdr>
    </w:div>
    <w:div w:id="544218529">
      <w:bodyDiv w:val="1"/>
      <w:marLeft w:val="0"/>
      <w:marRight w:val="0"/>
      <w:marTop w:val="0"/>
      <w:marBottom w:val="0"/>
      <w:divBdr>
        <w:top w:val="none" w:sz="0" w:space="0" w:color="auto"/>
        <w:left w:val="none" w:sz="0" w:space="0" w:color="auto"/>
        <w:bottom w:val="none" w:sz="0" w:space="0" w:color="auto"/>
        <w:right w:val="none" w:sz="0" w:space="0" w:color="auto"/>
      </w:divBdr>
    </w:div>
    <w:div w:id="1280181314">
      <w:bodyDiv w:val="1"/>
      <w:marLeft w:val="0"/>
      <w:marRight w:val="0"/>
      <w:marTop w:val="0"/>
      <w:marBottom w:val="0"/>
      <w:divBdr>
        <w:top w:val="none" w:sz="0" w:space="0" w:color="auto"/>
        <w:left w:val="none" w:sz="0" w:space="0" w:color="auto"/>
        <w:bottom w:val="none" w:sz="0" w:space="0" w:color="auto"/>
        <w:right w:val="none" w:sz="0" w:space="0" w:color="auto"/>
      </w:divBdr>
    </w:div>
    <w:div w:id="1525095504">
      <w:bodyDiv w:val="1"/>
      <w:marLeft w:val="0"/>
      <w:marRight w:val="0"/>
      <w:marTop w:val="0"/>
      <w:marBottom w:val="0"/>
      <w:divBdr>
        <w:top w:val="none" w:sz="0" w:space="0" w:color="auto"/>
        <w:left w:val="none" w:sz="0" w:space="0" w:color="auto"/>
        <w:bottom w:val="none" w:sz="0" w:space="0" w:color="auto"/>
        <w:right w:val="none" w:sz="0" w:space="0" w:color="auto"/>
      </w:divBdr>
    </w:div>
    <w:div w:id="1738671705">
      <w:bodyDiv w:val="1"/>
      <w:marLeft w:val="0"/>
      <w:marRight w:val="0"/>
      <w:marTop w:val="0"/>
      <w:marBottom w:val="0"/>
      <w:divBdr>
        <w:top w:val="none" w:sz="0" w:space="0" w:color="auto"/>
        <w:left w:val="none" w:sz="0" w:space="0" w:color="auto"/>
        <w:bottom w:val="none" w:sz="0" w:space="0" w:color="auto"/>
        <w:right w:val="none" w:sz="0" w:space="0" w:color="auto"/>
      </w:divBdr>
    </w:div>
    <w:div w:id="1812137512">
      <w:bodyDiv w:val="1"/>
      <w:marLeft w:val="0"/>
      <w:marRight w:val="0"/>
      <w:marTop w:val="0"/>
      <w:marBottom w:val="0"/>
      <w:divBdr>
        <w:top w:val="none" w:sz="0" w:space="0" w:color="auto"/>
        <w:left w:val="none" w:sz="0" w:space="0" w:color="auto"/>
        <w:bottom w:val="none" w:sz="0" w:space="0" w:color="auto"/>
        <w:right w:val="none" w:sz="0" w:space="0" w:color="auto"/>
      </w:divBdr>
    </w:div>
    <w:div w:id="193751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hyperlink" Target="https://we.tl/t-DkiT2TWHuP" TargetMode="External"/><Relationship Id="rId2" Type="http://schemas.openxmlformats.org/officeDocument/2006/relationships/settings" Target="settings.xml"/><Relationship Id="rId16" Type="http://schemas.openxmlformats.org/officeDocument/2006/relationships/hyperlink" Target="https://vimeo.com/99224726"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5" Type="http://schemas.openxmlformats.org/officeDocument/2006/relationships/image" Target="media/image2.jpg"/><Relationship Id="rId15" Type="http://schemas.openxmlformats.org/officeDocument/2006/relationships/image" Target="media/image12.jpeg"/><Relationship Id="rId10" Type="http://schemas.openxmlformats.org/officeDocument/2006/relationships/image" Target="media/image7.jpeg"/><Relationship Id="rId19" Type="http://schemas.microsoft.com/office/2011/relationships/people" Target="people.xml"/><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1523</Words>
  <Characters>8377</Characters>
  <Application>Microsoft Office Word</Application>
  <DocSecurity>0</DocSecurity>
  <Lines>69</Lines>
  <Paragraphs>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Annelou van Griensven</dc:creator>
  <cp:keywords/>
  <dc:description/>
  <cp:lastModifiedBy>Marijke Goeting</cp:lastModifiedBy>
  <cp:revision>2</cp:revision>
  <dcterms:created xsi:type="dcterms:W3CDTF">2021-02-24T12:27:00Z</dcterms:created>
  <dcterms:modified xsi:type="dcterms:W3CDTF">2021-02-24T12:27:00Z</dcterms:modified>
</cp:coreProperties>
</file>